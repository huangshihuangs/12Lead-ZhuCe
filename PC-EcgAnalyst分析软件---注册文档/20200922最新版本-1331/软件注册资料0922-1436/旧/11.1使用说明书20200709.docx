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D08623" w14:textId="77777777" w:rsidR="00CA42D7" w:rsidRDefault="00976F99">
      <w:pPr>
        <w:ind w:firstLineChars="0" w:firstLine="0"/>
        <w:jc w:val="center"/>
        <w:rPr>
          <w:b/>
          <w:bCs/>
          <w:sz w:val="52"/>
          <w:szCs w:val="56"/>
        </w:rPr>
      </w:pPr>
      <w:r>
        <w:rPr>
          <w:b/>
          <w:bCs/>
          <w:noProof/>
          <w:sz w:val="52"/>
          <w:szCs w:val="56"/>
        </w:rPr>
        <w:drawing>
          <wp:anchor distT="0" distB="0" distL="114935" distR="114935" simplePos="0" relativeHeight="251662336" behindDoc="0" locked="0" layoutInCell="1" allowOverlap="1" wp14:anchorId="523256C9" wp14:editId="703834D5">
            <wp:simplePos x="0" y="0"/>
            <wp:positionH relativeFrom="column">
              <wp:posOffset>71755</wp:posOffset>
            </wp:positionH>
            <wp:positionV relativeFrom="paragraph">
              <wp:posOffset>89535</wp:posOffset>
            </wp:positionV>
            <wp:extent cx="804545" cy="309245"/>
            <wp:effectExtent l="0" t="0" r="14605" b="14605"/>
            <wp:wrapSquare wrapText="bothSides"/>
            <wp:docPr id="2" name="图片 2" descr="cc86b98db4270373c7e9cb9c0cc7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c86b98db4270373c7e9cb9c0cc7df4"/>
                    <pic:cNvPicPr>
                      <a:picLocks noChangeAspect="1"/>
                    </pic:cNvPicPr>
                  </pic:nvPicPr>
                  <pic:blipFill>
                    <a:blip r:embed="rId9"/>
                    <a:stretch>
                      <a:fillRect/>
                    </a:stretch>
                  </pic:blipFill>
                  <pic:spPr>
                    <a:xfrm>
                      <a:off x="0" y="0"/>
                      <a:ext cx="804545" cy="309245"/>
                    </a:xfrm>
                    <a:prstGeom prst="rect">
                      <a:avLst/>
                    </a:prstGeom>
                  </pic:spPr>
                </pic:pic>
              </a:graphicData>
            </a:graphic>
          </wp:anchor>
        </w:drawing>
      </w:r>
    </w:p>
    <w:p w14:paraId="22B6E966" w14:textId="77777777" w:rsidR="00CA42D7" w:rsidRDefault="00CA42D7">
      <w:pPr>
        <w:ind w:firstLineChars="0" w:firstLine="0"/>
        <w:jc w:val="center"/>
        <w:rPr>
          <w:b/>
          <w:bCs/>
          <w:sz w:val="52"/>
          <w:szCs w:val="56"/>
        </w:rPr>
      </w:pPr>
    </w:p>
    <w:p w14:paraId="5E24AB1F" w14:textId="77777777" w:rsidR="00CA42D7" w:rsidRDefault="00CA42D7">
      <w:pPr>
        <w:ind w:left="420" w:firstLine="1044"/>
        <w:jc w:val="center"/>
        <w:rPr>
          <w:b/>
          <w:bCs/>
          <w:sz w:val="52"/>
          <w:szCs w:val="56"/>
        </w:rPr>
      </w:pPr>
    </w:p>
    <w:p w14:paraId="3FC59F86" w14:textId="77777777" w:rsidR="00CA42D7" w:rsidRDefault="00CA42D7">
      <w:pPr>
        <w:ind w:left="420" w:firstLine="1044"/>
        <w:jc w:val="center"/>
        <w:rPr>
          <w:b/>
          <w:bCs/>
          <w:sz w:val="52"/>
          <w:szCs w:val="56"/>
        </w:rPr>
      </w:pPr>
    </w:p>
    <w:p w14:paraId="1B85BAAA" w14:textId="77777777" w:rsidR="00CA42D7" w:rsidRDefault="00CA42D7">
      <w:pPr>
        <w:ind w:left="420" w:firstLine="1044"/>
        <w:jc w:val="center"/>
        <w:rPr>
          <w:b/>
          <w:bCs/>
          <w:sz w:val="52"/>
          <w:szCs w:val="56"/>
        </w:rPr>
      </w:pPr>
    </w:p>
    <w:p w14:paraId="7456BD35" w14:textId="77777777" w:rsidR="00CA42D7" w:rsidRDefault="00976F99">
      <w:pPr>
        <w:ind w:firstLineChars="0" w:firstLine="0"/>
        <w:jc w:val="center"/>
        <w:rPr>
          <w:b/>
          <w:bCs/>
          <w:sz w:val="52"/>
          <w:szCs w:val="56"/>
        </w:rPr>
      </w:pPr>
      <w:ins w:id="0" w:author="张霄恒（弓雨心）" w:date="2020-06-07T22:06:00Z">
        <w:r>
          <w:rPr>
            <w:rFonts w:hint="eastAsia"/>
            <w:b/>
            <w:bCs/>
            <w:sz w:val="52"/>
            <w:szCs w:val="56"/>
          </w:rPr>
          <w:t>使用说明书</w:t>
        </w:r>
      </w:ins>
    </w:p>
    <w:p w14:paraId="3EA595F6" w14:textId="77777777" w:rsidR="00CA42D7" w:rsidRDefault="00976F99">
      <w:pPr>
        <w:ind w:firstLineChars="0" w:firstLine="0"/>
        <w:jc w:val="center"/>
        <w:rPr>
          <w:b/>
          <w:bCs/>
          <w:sz w:val="36"/>
          <w:szCs w:val="40"/>
        </w:rPr>
      </w:pPr>
      <w:r>
        <w:rPr>
          <w:rFonts w:hint="eastAsia"/>
          <w:b/>
          <w:bCs/>
          <w:sz w:val="36"/>
          <w:szCs w:val="40"/>
        </w:rPr>
        <w:t>动态心电分析软件</w:t>
      </w:r>
    </w:p>
    <w:p w14:paraId="7176D402" w14:textId="77777777" w:rsidR="00CA42D7" w:rsidRDefault="00976F99">
      <w:pPr>
        <w:ind w:firstLineChars="0" w:firstLine="0"/>
        <w:jc w:val="center"/>
        <w:rPr>
          <w:b/>
          <w:bCs/>
          <w:sz w:val="36"/>
          <w:szCs w:val="40"/>
        </w:rPr>
      </w:pPr>
      <w:r>
        <w:rPr>
          <w:rFonts w:hint="eastAsia"/>
          <w:b/>
          <w:bCs/>
          <w:sz w:val="36"/>
          <w:szCs w:val="40"/>
          <w:lang w:bidi="ar"/>
        </w:rPr>
        <w:t>型号：</w:t>
      </w:r>
      <w:r>
        <w:rPr>
          <w:rFonts w:hint="eastAsia"/>
          <w:b/>
          <w:bCs/>
          <w:sz w:val="36"/>
          <w:szCs w:val="40"/>
          <w:lang w:bidi="ar"/>
        </w:rPr>
        <w:t>ECG Analyst</w:t>
      </w:r>
    </w:p>
    <w:p w14:paraId="76B0422A" w14:textId="77777777" w:rsidR="00CA42D7" w:rsidRDefault="00976F99">
      <w:pPr>
        <w:ind w:firstLineChars="0" w:firstLine="0"/>
        <w:jc w:val="center"/>
        <w:rPr>
          <w:b/>
          <w:bCs/>
          <w:sz w:val="36"/>
          <w:szCs w:val="40"/>
        </w:rPr>
      </w:pPr>
      <w:r>
        <w:rPr>
          <w:rFonts w:hint="eastAsia"/>
          <w:b/>
          <w:bCs/>
          <w:sz w:val="36"/>
          <w:szCs w:val="40"/>
        </w:rPr>
        <w:t>版本</w:t>
      </w:r>
      <w:r>
        <w:rPr>
          <w:rFonts w:hint="eastAsia"/>
          <w:b/>
          <w:bCs/>
          <w:sz w:val="36"/>
          <w:szCs w:val="40"/>
        </w:rPr>
        <w:t>V</w:t>
      </w:r>
      <w:r>
        <w:rPr>
          <w:b/>
          <w:bCs/>
          <w:sz w:val="36"/>
          <w:szCs w:val="40"/>
        </w:rPr>
        <w:t>1.0</w:t>
      </w:r>
    </w:p>
    <w:p w14:paraId="62E745C2" w14:textId="77777777" w:rsidR="00CA42D7" w:rsidRDefault="00CA42D7">
      <w:pPr>
        <w:widowControl/>
        <w:ind w:firstLineChars="0" w:firstLine="0"/>
        <w:jc w:val="center"/>
        <w:rPr>
          <w:b/>
          <w:bCs/>
          <w:sz w:val="36"/>
          <w:szCs w:val="40"/>
          <w:lang w:bidi="ar"/>
        </w:rPr>
      </w:pPr>
    </w:p>
    <w:p w14:paraId="5D6C1118" w14:textId="77777777" w:rsidR="00CA42D7" w:rsidRDefault="00CA42D7">
      <w:pPr>
        <w:ind w:firstLineChars="0" w:firstLine="0"/>
        <w:jc w:val="center"/>
        <w:rPr>
          <w:b/>
          <w:bCs/>
          <w:sz w:val="36"/>
          <w:szCs w:val="40"/>
        </w:rPr>
      </w:pPr>
    </w:p>
    <w:p w14:paraId="15D8BBF5" w14:textId="77777777" w:rsidR="00CA42D7" w:rsidRDefault="00CA42D7">
      <w:pPr>
        <w:ind w:left="420" w:firstLine="1044"/>
        <w:jc w:val="center"/>
        <w:rPr>
          <w:b/>
          <w:bCs/>
          <w:sz w:val="52"/>
          <w:szCs w:val="56"/>
        </w:rPr>
      </w:pPr>
    </w:p>
    <w:p w14:paraId="36AF719C" w14:textId="77777777" w:rsidR="00CA42D7" w:rsidRDefault="00CA42D7">
      <w:pPr>
        <w:ind w:left="420" w:firstLine="1044"/>
        <w:jc w:val="center"/>
        <w:rPr>
          <w:b/>
          <w:bCs/>
          <w:sz w:val="52"/>
          <w:szCs w:val="56"/>
        </w:rPr>
      </w:pPr>
    </w:p>
    <w:p w14:paraId="03A62BB7" w14:textId="77777777" w:rsidR="00CA42D7" w:rsidRDefault="00976F99">
      <w:pPr>
        <w:ind w:left="420" w:firstLine="400"/>
        <w:jc w:val="center"/>
        <w:rPr>
          <w:rFonts w:ascii="微软雅黑" w:eastAsia="微软雅黑" w:hAnsi="微软雅黑" w:cs="微软雅黑"/>
          <w:color w:val="333333"/>
          <w:kern w:val="0"/>
          <w:sz w:val="20"/>
          <w:szCs w:val="20"/>
          <w:lang w:bidi="ar"/>
        </w:rPr>
      </w:pPr>
      <w:r>
        <w:rPr>
          <w:rFonts w:ascii="宋体" w:hAnsi="宋体" w:cs="宋体" w:hint="eastAsia"/>
          <w:sz w:val="20"/>
          <w:szCs w:val="20"/>
        </w:rPr>
        <w:t xml:space="preserve">                                         </w:t>
      </w:r>
      <w:r>
        <w:rPr>
          <w:rFonts w:ascii="宋体" w:hAnsi="宋体" w:cs="宋体" w:hint="eastAsia"/>
          <w:sz w:val="20"/>
          <w:szCs w:val="20"/>
        </w:rPr>
        <w:tab/>
      </w:r>
      <w:r>
        <w:rPr>
          <w:rFonts w:ascii="微软雅黑" w:eastAsia="微软雅黑" w:hAnsi="微软雅黑" w:cs="微软雅黑"/>
          <w:color w:val="333333"/>
          <w:kern w:val="0"/>
          <w:sz w:val="20"/>
          <w:szCs w:val="20"/>
          <w:lang w:bidi="ar"/>
        </w:rPr>
        <w:t>通心络科（河北）科技有限公司</w:t>
      </w:r>
    </w:p>
    <w:p w14:paraId="18E7CE3F" w14:textId="77777777" w:rsidR="00CA42D7" w:rsidRDefault="00976F99">
      <w:pPr>
        <w:ind w:left="420" w:firstLine="400"/>
        <w:jc w:val="center"/>
        <w:rPr>
          <w:rFonts w:ascii="微软雅黑" w:eastAsia="微软雅黑" w:hAnsi="微软雅黑" w:cs="微软雅黑"/>
          <w:color w:val="333333"/>
          <w:kern w:val="0"/>
          <w:sz w:val="20"/>
          <w:szCs w:val="20"/>
          <w:lang w:bidi="ar"/>
        </w:rPr>
      </w:pPr>
      <w:r>
        <w:rPr>
          <w:rFonts w:ascii="微软雅黑" w:eastAsia="微软雅黑" w:hAnsi="微软雅黑" w:cs="微软雅黑" w:hint="eastAsia"/>
          <w:color w:val="333333"/>
          <w:kern w:val="0"/>
          <w:sz w:val="20"/>
          <w:szCs w:val="20"/>
          <w:lang w:bidi="ar"/>
        </w:rPr>
        <w:t xml:space="preserve">                                     文件编号：A3-ECGA-001</w:t>
      </w:r>
    </w:p>
    <w:p w14:paraId="0FDFF44C" w14:textId="77777777" w:rsidR="00CA42D7" w:rsidRDefault="00976F99">
      <w:pPr>
        <w:widowControl/>
        <w:ind w:left="420" w:firstLineChars="0" w:firstLine="400"/>
        <w:jc w:val="center"/>
        <w:rPr>
          <w:rFonts w:ascii="微软雅黑" w:eastAsia="微软雅黑" w:hAnsi="微软雅黑" w:cs="微软雅黑"/>
          <w:color w:val="333333"/>
          <w:kern w:val="0"/>
          <w:sz w:val="20"/>
          <w:szCs w:val="20"/>
          <w:lang w:bidi="ar"/>
        </w:rPr>
      </w:pPr>
      <w:r>
        <w:rPr>
          <w:rFonts w:ascii="微软雅黑" w:eastAsia="微软雅黑" w:hAnsi="微软雅黑" w:cs="微软雅黑" w:hint="eastAsia"/>
          <w:color w:val="333333"/>
          <w:kern w:val="0"/>
          <w:sz w:val="20"/>
          <w:szCs w:val="20"/>
          <w:lang w:bidi="ar"/>
        </w:rPr>
        <w:t xml:space="preserve">               </w:t>
      </w:r>
      <w:r>
        <w:rPr>
          <w:rFonts w:ascii="微软雅黑" w:eastAsia="微软雅黑" w:hAnsi="微软雅黑" w:cs="微软雅黑"/>
          <w:color w:val="333333"/>
          <w:kern w:val="0"/>
          <w:sz w:val="20"/>
          <w:szCs w:val="20"/>
          <w:lang w:bidi="ar"/>
        </w:rPr>
        <w:t xml:space="preserve"> </w:t>
      </w:r>
      <w:r>
        <w:rPr>
          <w:rFonts w:ascii="微软雅黑" w:eastAsia="微软雅黑" w:hAnsi="微软雅黑" w:cs="微软雅黑" w:hint="eastAsia"/>
          <w:color w:val="333333"/>
          <w:kern w:val="0"/>
          <w:sz w:val="20"/>
          <w:szCs w:val="20"/>
          <w:lang w:bidi="ar"/>
        </w:rPr>
        <w:t xml:space="preserve">        版本：</w:t>
      </w:r>
      <w:r>
        <w:rPr>
          <w:rFonts w:ascii="微软雅黑" w:eastAsia="微软雅黑" w:hAnsi="微软雅黑" w:cs="微软雅黑"/>
          <w:color w:val="333333"/>
          <w:kern w:val="0"/>
          <w:sz w:val="20"/>
          <w:szCs w:val="20"/>
          <w:lang w:bidi="ar"/>
        </w:rPr>
        <w:t xml:space="preserve">X.01 </w:t>
      </w:r>
    </w:p>
    <w:p w14:paraId="1DABBDEF" w14:textId="77777777" w:rsidR="00CA42D7" w:rsidRDefault="00CA42D7">
      <w:pPr>
        <w:pStyle w:val="af3"/>
        <w:numPr>
          <w:ilvl w:val="255"/>
          <w:numId w:val="0"/>
        </w:numPr>
        <w:spacing w:line="240" w:lineRule="auto"/>
        <w:rPr>
          <w:rFonts w:ascii="黑体" w:eastAsia="黑体" w:hAnsi="宋体" w:cs="黑体"/>
          <w:b/>
          <w:bCs/>
          <w:color w:val="000000"/>
          <w:kern w:val="0"/>
          <w:sz w:val="30"/>
          <w:szCs w:val="30"/>
          <w:lang w:bidi="ar"/>
        </w:rPr>
      </w:pPr>
    </w:p>
    <w:p w14:paraId="60A247BF" w14:textId="77777777" w:rsidR="00CA42D7" w:rsidRDefault="00CA42D7">
      <w:pPr>
        <w:pStyle w:val="af3"/>
        <w:numPr>
          <w:ilvl w:val="255"/>
          <w:numId w:val="0"/>
        </w:numPr>
        <w:spacing w:line="240" w:lineRule="auto"/>
        <w:rPr>
          <w:rFonts w:ascii="黑体" w:eastAsia="黑体" w:hAnsi="宋体" w:cs="黑体"/>
          <w:b/>
          <w:bCs/>
          <w:color w:val="000000"/>
          <w:kern w:val="0"/>
          <w:sz w:val="30"/>
          <w:szCs w:val="30"/>
          <w:lang w:bidi="ar"/>
        </w:rPr>
      </w:pPr>
    </w:p>
    <w:p w14:paraId="4CA766FE" w14:textId="77777777" w:rsidR="00CA42D7" w:rsidRDefault="00976F99">
      <w:pPr>
        <w:pStyle w:val="af3"/>
        <w:numPr>
          <w:ilvl w:val="255"/>
          <w:numId w:val="0"/>
        </w:numPr>
        <w:spacing w:line="240" w:lineRule="auto"/>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lastRenderedPageBreak/>
        <w:t>声明</w:t>
      </w:r>
    </w:p>
    <w:p w14:paraId="4D26FABC" w14:textId="77777777" w:rsidR="00CA42D7" w:rsidRDefault="00976F99">
      <w:pPr>
        <w:pStyle w:val="af3"/>
        <w:numPr>
          <w:ilvl w:val="255"/>
          <w:numId w:val="0"/>
        </w:numPr>
        <w:spacing w:line="240" w:lineRule="auto"/>
        <w:ind w:firstLineChars="200" w:firstLine="400"/>
        <w:rPr>
          <w:rFonts w:ascii="宋体" w:hAnsi="宋体" w:cs="宋体"/>
          <w:color w:val="000000"/>
          <w:kern w:val="0"/>
          <w:sz w:val="20"/>
          <w:szCs w:val="20"/>
          <w:lang w:bidi="ar"/>
        </w:rPr>
      </w:pPr>
      <w:r>
        <w:rPr>
          <w:rFonts w:ascii="宋体" w:hAnsi="宋体" w:cs="宋体" w:hint="eastAsia"/>
          <w:color w:val="000000"/>
          <w:kern w:val="0"/>
          <w:sz w:val="20"/>
          <w:szCs w:val="20"/>
          <w:lang w:bidi="ar"/>
        </w:rPr>
        <w:t>本说明书为操作、保养和维修的参考资料，用户应严格按照说明书内容操作，对于不按照说明书内容操作而造成的故障或事故，</w:t>
      </w:r>
      <w:r>
        <w:rPr>
          <w:rFonts w:ascii="宋体" w:hAnsi="宋体" w:cs="宋体" w:hint="eastAsia"/>
          <w:sz w:val="20"/>
          <w:szCs w:val="20"/>
        </w:rPr>
        <w:t>通心络科（河北）科技有限公司</w:t>
      </w:r>
      <w:r>
        <w:rPr>
          <w:rFonts w:ascii="宋体" w:hAnsi="宋体" w:cs="宋体" w:hint="eastAsia"/>
          <w:color w:val="000000"/>
          <w:kern w:val="0"/>
          <w:sz w:val="20"/>
          <w:szCs w:val="20"/>
          <w:lang w:bidi="ar"/>
        </w:rPr>
        <w:t>（以下简称本公司）不负担任何法律责任。</w:t>
      </w:r>
    </w:p>
    <w:p w14:paraId="6B6DDDAE" w14:textId="77777777" w:rsidR="00CA42D7" w:rsidRDefault="00976F99">
      <w:pPr>
        <w:pStyle w:val="af3"/>
        <w:numPr>
          <w:ilvl w:val="255"/>
          <w:numId w:val="0"/>
        </w:numPr>
        <w:spacing w:line="240" w:lineRule="auto"/>
        <w:ind w:firstLineChars="200" w:firstLine="400"/>
        <w:rPr>
          <w:rFonts w:ascii="宋体" w:hAnsi="宋体" w:cs="宋体"/>
          <w:color w:val="000000"/>
          <w:kern w:val="0"/>
          <w:sz w:val="20"/>
          <w:szCs w:val="20"/>
          <w:lang w:bidi="ar"/>
        </w:rPr>
      </w:pPr>
      <w:r>
        <w:rPr>
          <w:rFonts w:ascii="宋体" w:hAnsi="宋体" w:cs="宋体" w:hint="eastAsia"/>
          <w:color w:val="000000"/>
          <w:kern w:val="0"/>
          <w:sz w:val="20"/>
          <w:szCs w:val="20"/>
          <w:lang w:bidi="ar"/>
        </w:rPr>
        <w:t>本公司拥有本说明书中所有内容的版权，未经本公司的明确书面许可，任何人不得照相复制、复印或翻译成其他语言。</w:t>
      </w:r>
    </w:p>
    <w:p w14:paraId="70DE3ED0" w14:textId="77777777" w:rsidR="00CA42D7" w:rsidRDefault="00976F99">
      <w:pPr>
        <w:pStyle w:val="af3"/>
        <w:numPr>
          <w:ilvl w:val="255"/>
          <w:numId w:val="0"/>
        </w:numPr>
        <w:spacing w:line="240" w:lineRule="auto"/>
        <w:ind w:firstLineChars="200" w:firstLine="400"/>
        <w:rPr>
          <w:rFonts w:ascii="宋体" w:hAnsi="宋体" w:cs="宋体"/>
          <w:color w:val="000000"/>
          <w:kern w:val="0"/>
          <w:sz w:val="20"/>
          <w:szCs w:val="20"/>
          <w:lang w:bidi="ar"/>
        </w:rPr>
      </w:pPr>
      <w:r>
        <w:rPr>
          <w:rFonts w:ascii="宋体" w:hAnsi="宋体" w:cs="宋体" w:hint="eastAsia"/>
          <w:color w:val="000000"/>
          <w:kern w:val="0"/>
          <w:sz w:val="20"/>
          <w:szCs w:val="20"/>
          <w:lang w:bidi="ar"/>
        </w:rPr>
        <w:t>本产品说明书包含受版权法保护的专有资料，包括但不限于技术秘密，专利信息等商业秘密，用户具有保密义务，不得向无关第三方披露本说明书中的任何内容。</w:t>
      </w:r>
    </w:p>
    <w:p w14:paraId="191CB344" w14:textId="77777777" w:rsidR="00CA42D7" w:rsidRDefault="00976F99">
      <w:pPr>
        <w:pStyle w:val="af3"/>
        <w:numPr>
          <w:ilvl w:val="255"/>
          <w:numId w:val="0"/>
        </w:numPr>
        <w:spacing w:line="240" w:lineRule="auto"/>
        <w:ind w:firstLineChars="200" w:firstLine="400"/>
        <w:rPr>
          <w:rFonts w:ascii="宋体" w:hAnsi="宋体" w:cs="宋体"/>
          <w:color w:val="000000"/>
          <w:kern w:val="0"/>
          <w:sz w:val="20"/>
          <w:szCs w:val="20"/>
          <w:lang w:bidi="ar"/>
        </w:rPr>
      </w:pPr>
      <w:r>
        <w:rPr>
          <w:rFonts w:ascii="宋体" w:hAnsi="宋体" w:cs="宋体" w:hint="eastAsia"/>
          <w:color w:val="000000"/>
          <w:kern w:val="0"/>
          <w:sz w:val="20"/>
          <w:szCs w:val="20"/>
          <w:lang w:bidi="ar"/>
        </w:rPr>
        <w:t>用户持有本产品说明书并不表示本公司对产品所含知识产权的授权许可。</w:t>
      </w:r>
    </w:p>
    <w:p w14:paraId="7D15FB5C" w14:textId="77777777" w:rsidR="00CA42D7" w:rsidRDefault="00976F99">
      <w:pPr>
        <w:pStyle w:val="af3"/>
        <w:numPr>
          <w:ilvl w:val="255"/>
          <w:numId w:val="0"/>
        </w:numPr>
        <w:spacing w:line="240" w:lineRule="auto"/>
        <w:ind w:firstLineChars="200" w:firstLine="400"/>
        <w:rPr>
          <w:rFonts w:ascii="宋体" w:hAnsi="宋体" w:cs="宋体"/>
          <w:color w:val="000000"/>
          <w:kern w:val="0"/>
          <w:sz w:val="20"/>
          <w:szCs w:val="20"/>
          <w:lang w:bidi="ar"/>
        </w:rPr>
      </w:pPr>
      <w:r>
        <w:rPr>
          <w:rFonts w:ascii="宋体" w:hAnsi="宋体" w:cs="宋体"/>
          <w:color w:val="000000"/>
          <w:kern w:val="0"/>
          <w:sz w:val="20"/>
          <w:szCs w:val="20"/>
          <w:lang w:bidi="ar"/>
        </w:rPr>
        <w:t>本说明书的修改权</w:t>
      </w:r>
      <w:r>
        <w:rPr>
          <w:rFonts w:ascii="宋体" w:hAnsi="宋体" w:cs="宋体" w:hint="eastAsia"/>
          <w:color w:val="000000"/>
          <w:kern w:val="0"/>
          <w:sz w:val="20"/>
          <w:szCs w:val="20"/>
          <w:lang w:bidi="ar"/>
        </w:rPr>
        <w:t>、更新权及</w:t>
      </w:r>
      <w:r>
        <w:rPr>
          <w:rFonts w:ascii="宋体" w:hAnsi="宋体" w:cs="宋体"/>
          <w:color w:val="000000"/>
          <w:kern w:val="0"/>
          <w:sz w:val="20"/>
          <w:szCs w:val="20"/>
          <w:lang w:bidi="ar"/>
        </w:rPr>
        <w:t>最终解释权均属于本公司</w:t>
      </w:r>
      <w:r>
        <w:rPr>
          <w:rFonts w:ascii="宋体" w:hAnsi="宋体" w:cs="宋体" w:hint="eastAsia"/>
          <w:color w:val="000000"/>
          <w:kern w:val="0"/>
          <w:sz w:val="20"/>
          <w:szCs w:val="20"/>
          <w:lang w:bidi="ar"/>
        </w:rPr>
        <w:t>。</w:t>
      </w:r>
    </w:p>
    <w:p w14:paraId="4F58F973" w14:textId="77777777" w:rsidR="00CA42D7" w:rsidRDefault="00976F99">
      <w:pPr>
        <w:pStyle w:val="af3"/>
        <w:numPr>
          <w:ilvl w:val="255"/>
          <w:numId w:val="0"/>
        </w:numPr>
        <w:spacing w:line="240" w:lineRule="auto"/>
        <w:ind w:firstLineChars="200" w:firstLine="400"/>
        <w:rPr>
          <w:ins w:id="1" w:author="张霄恒（弓雨心）" w:date="2020-07-08T20:02:00Z"/>
          <w:rFonts w:ascii="宋体" w:hAnsi="宋体" w:cs="宋体"/>
          <w:color w:val="000000"/>
          <w:kern w:val="0"/>
          <w:sz w:val="20"/>
          <w:szCs w:val="20"/>
          <w:lang w:bidi="ar"/>
        </w:rPr>
      </w:pPr>
      <w:ins w:id="2" w:author="张霄恒（弓雨心）" w:date="2020-07-08T20:02:00Z">
        <w:r>
          <w:rPr>
            <w:rFonts w:ascii="宋体" w:hAnsi="宋体" w:cs="宋体" w:hint="eastAsia"/>
            <w:color w:val="000000"/>
            <w:kern w:val="0"/>
            <w:sz w:val="20"/>
            <w:szCs w:val="20"/>
            <w:lang w:bidi="ar"/>
          </w:rPr>
          <w:t>用户文档集以电子版形式给客户使用。</w:t>
        </w:r>
      </w:ins>
    </w:p>
    <w:p w14:paraId="23668287"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生产日期详见软件。</w:t>
      </w:r>
    </w:p>
    <w:p w14:paraId="2EAA2F0A" w14:textId="77777777" w:rsidR="00CA42D7" w:rsidRDefault="00CA42D7">
      <w:pPr>
        <w:pStyle w:val="af3"/>
        <w:numPr>
          <w:ilvl w:val="255"/>
          <w:numId w:val="0"/>
        </w:numPr>
        <w:spacing w:line="240" w:lineRule="auto"/>
        <w:ind w:firstLineChars="200" w:firstLine="400"/>
        <w:rPr>
          <w:rFonts w:ascii="宋体" w:hAnsi="宋体" w:cs="宋体"/>
          <w:color w:val="000000"/>
          <w:kern w:val="0"/>
          <w:sz w:val="20"/>
          <w:szCs w:val="20"/>
          <w:lang w:bidi="ar"/>
        </w:rPr>
      </w:pPr>
    </w:p>
    <w:p w14:paraId="51DB5CBC" w14:textId="77777777" w:rsidR="00CA42D7" w:rsidRDefault="00976F99">
      <w:pPr>
        <w:pStyle w:val="af3"/>
        <w:numPr>
          <w:ilvl w:val="255"/>
          <w:numId w:val="0"/>
        </w:numPr>
        <w:spacing w:line="240" w:lineRule="auto"/>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t>注册信息</w:t>
      </w:r>
    </w:p>
    <w:p w14:paraId="67818AC9"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生产许可证编号：</w:t>
      </w:r>
    </w:p>
    <w:p w14:paraId="6FB62FD6" w14:textId="77777777" w:rsidR="00CA42D7" w:rsidRDefault="00976F99">
      <w:pPr>
        <w:pStyle w:val="af3"/>
        <w:numPr>
          <w:ilvl w:val="255"/>
          <w:numId w:val="0"/>
        </w:numPr>
        <w:spacing w:line="240" w:lineRule="auto"/>
        <w:ind w:firstLineChars="200" w:firstLine="400"/>
        <w:rPr>
          <w:rFonts w:ascii="黑体" w:eastAsia="黑体" w:hAnsi="宋体" w:cs="黑体"/>
          <w:b/>
          <w:bCs/>
          <w:color w:val="000000"/>
          <w:kern w:val="0"/>
          <w:sz w:val="30"/>
          <w:szCs w:val="30"/>
          <w:lang w:bidi="ar"/>
        </w:rPr>
      </w:pPr>
      <w:r>
        <w:rPr>
          <w:rFonts w:ascii="宋体" w:hAnsi="宋体" w:cs="宋体" w:hint="eastAsia"/>
          <w:color w:val="000000"/>
          <w:kern w:val="0"/>
          <w:sz w:val="20"/>
          <w:szCs w:val="20"/>
          <w:lang w:bidi="ar"/>
        </w:rPr>
        <w:t>医疗器械注册证编号：</w:t>
      </w:r>
    </w:p>
    <w:p w14:paraId="3B561762"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产品技术要求编号：</w:t>
      </w:r>
    </w:p>
    <w:p w14:paraId="70CBE124" w14:textId="77777777" w:rsidR="00CA42D7" w:rsidRDefault="00CA42D7">
      <w:pPr>
        <w:widowControl/>
        <w:spacing w:line="240" w:lineRule="auto"/>
        <w:ind w:firstLine="400"/>
        <w:jc w:val="left"/>
        <w:rPr>
          <w:rFonts w:ascii="宋体" w:hAnsi="宋体" w:cs="宋体"/>
          <w:color w:val="000000"/>
          <w:kern w:val="0"/>
          <w:sz w:val="20"/>
          <w:szCs w:val="20"/>
          <w:lang w:bidi="ar"/>
        </w:rPr>
      </w:pPr>
    </w:p>
    <w:p w14:paraId="58891A69" w14:textId="77777777" w:rsidR="00CA42D7" w:rsidRDefault="00976F99">
      <w:pPr>
        <w:pStyle w:val="af3"/>
        <w:numPr>
          <w:ilvl w:val="255"/>
          <w:numId w:val="0"/>
        </w:numPr>
        <w:spacing w:line="240" w:lineRule="auto"/>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t>制造商的责任</w:t>
      </w:r>
    </w:p>
    <w:p w14:paraId="1EC7238F" w14:textId="77777777" w:rsidR="00CA42D7" w:rsidRDefault="00976F99">
      <w:pPr>
        <w:pStyle w:val="af3"/>
        <w:numPr>
          <w:ilvl w:val="255"/>
          <w:numId w:val="0"/>
        </w:numPr>
        <w:spacing w:line="240" w:lineRule="auto"/>
        <w:ind w:firstLineChars="200" w:firstLine="400"/>
        <w:rPr>
          <w:ins w:id="3" w:author="张霄恒（弓雨心）" w:date="2020-06-06T20:28:00Z"/>
          <w:rFonts w:ascii="宋体" w:hAnsi="宋体" w:cs="宋体"/>
          <w:color w:val="000000"/>
          <w:kern w:val="0"/>
          <w:sz w:val="20"/>
          <w:szCs w:val="20"/>
          <w:lang w:bidi="ar"/>
        </w:rPr>
      </w:pPr>
      <w:r>
        <w:rPr>
          <w:rFonts w:ascii="宋体" w:hAnsi="宋体" w:cs="宋体" w:hint="eastAsia"/>
          <w:color w:val="000000"/>
          <w:kern w:val="0"/>
          <w:sz w:val="20"/>
          <w:szCs w:val="20"/>
          <w:lang w:bidi="ar"/>
        </w:rPr>
        <w:t>本公司仅在下列情况下才认为应对软件安全性，可靠性和性能负责。即软件的安装、维护、改进均由本公司认可的人员进行，以及分析软件按照操作指导进行使用。</w:t>
      </w:r>
    </w:p>
    <w:p w14:paraId="58ABF0A0" w14:textId="77777777" w:rsidR="00CA42D7" w:rsidRDefault="00CA42D7">
      <w:pPr>
        <w:pStyle w:val="af3"/>
        <w:numPr>
          <w:ilvl w:val="255"/>
          <w:numId w:val="0"/>
        </w:numPr>
        <w:spacing w:line="240" w:lineRule="auto"/>
        <w:ind w:firstLineChars="200" w:firstLine="400"/>
        <w:rPr>
          <w:rFonts w:ascii="宋体" w:hAnsi="宋体" w:cs="宋体"/>
          <w:color w:val="000000"/>
          <w:kern w:val="0"/>
          <w:sz w:val="20"/>
          <w:szCs w:val="20"/>
          <w:lang w:bidi="ar"/>
        </w:rPr>
      </w:pPr>
    </w:p>
    <w:p w14:paraId="573B157F" w14:textId="77777777" w:rsidR="00CA42D7" w:rsidRDefault="00976F99">
      <w:pPr>
        <w:pStyle w:val="af3"/>
        <w:ind w:firstLineChars="0" w:firstLine="0"/>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t>保修条款</w:t>
      </w:r>
    </w:p>
    <w:p w14:paraId="10B48E25" w14:textId="77777777" w:rsidR="00CA42D7" w:rsidRDefault="00976F99">
      <w:pPr>
        <w:spacing w:line="240" w:lineRule="auto"/>
        <w:ind w:firstLine="400"/>
        <w:rPr>
          <w:rFonts w:ascii="宋体" w:hAnsi="宋体" w:cs="宋体"/>
          <w:sz w:val="20"/>
          <w:szCs w:val="20"/>
        </w:rPr>
      </w:pPr>
      <w:r>
        <w:rPr>
          <w:rFonts w:ascii="宋体" w:hAnsi="宋体" w:cs="宋体" w:hint="eastAsia"/>
          <w:sz w:val="20"/>
          <w:szCs w:val="20"/>
        </w:rPr>
        <w:t>本公司对于分析软件安装、使用过程中存在的产品缺陷，从购买之日起在保修期内，将采取替换软件的方法予以维修，但是本公司不能保证分析软件的使用不被中断或没有错误。</w:t>
      </w:r>
    </w:p>
    <w:p w14:paraId="79BDCF38" w14:textId="77777777" w:rsidR="00CA42D7" w:rsidRDefault="00976F99">
      <w:pPr>
        <w:spacing w:line="240" w:lineRule="auto"/>
        <w:ind w:firstLine="400"/>
        <w:rPr>
          <w:rFonts w:ascii="宋体" w:hAnsi="宋体" w:cs="宋体"/>
          <w:sz w:val="20"/>
          <w:szCs w:val="20"/>
        </w:rPr>
      </w:pPr>
      <w:r>
        <w:rPr>
          <w:rFonts w:ascii="宋体" w:hAnsi="宋体" w:cs="宋体" w:hint="eastAsia"/>
          <w:sz w:val="20"/>
          <w:szCs w:val="20"/>
        </w:rPr>
        <w:t>分析软件维护只可以由经过本公司培训的人员进行。不当使用或改造可能会导致保修失效。</w:t>
      </w:r>
    </w:p>
    <w:p w14:paraId="01C396E0" w14:textId="77777777" w:rsidR="00CA42D7" w:rsidRDefault="00976F99">
      <w:pPr>
        <w:ind w:firstLine="400"/>
        <w:rPr>
          <w:rFonts w:ascii="宋体" w:hAnsi="宋体" w:cs="宋体"/>
          <w:sz w:val="20"/>
          <w:szCs w:val="20"/>
        </w:rPr>
      </w:pPr>
      <w:r>
        <w:rPr>
          <w:rFonts w:ascii="宋体" w:hAnsi="宋体" w:cs="宋体" w:hint="eastAsia"/>
          <w:sz w:val="20"/>
          <w:szCs w:val="20"/>
        </w:rPr>
        <w:t>注意：如果电脑主机不是在本公司购买，本公司将不提供电脑硬件及操作系统方面的维护。</w:t>
      </w:r>
    </w:p>
    <w:p w14:paraId="477FC8D8" w14:textId="77777777" w:rsidR="00CA42D7" w:rsidRDefault="00976F99">
      <w:pPr>
        <w:pStyle w:val="af3"/>
        <w:ind w:firstLineChars="0" w:firstLine="0"/>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t>制造商/售后服务单位</w:t>
      </w:r>
    </w:p>
    <w:p w14:paraId="0C48EC87"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您在使用本仪器过程中如有任何问题，请立即与生产厂商或售后联系。</w:t>
      </w:r>
    </w:p>
    <w:p w14:paraId="64A6AA4B"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注册/生产单位：通心络科（河北）科技有限公司</w:t>
      </w:r>
    </w:p>
    <w:p w14:paraId="68DFE260"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住所/生产地址：河北省石家庄高新区天山大街238号</w:t>
      </w:r>
    </w:p>
    <w:p w14:paraId="6FFC62A0"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售后服务单位：通心络科（河北）科技有限公司</w:t>
      </w:r>
    </w:p>
    <w:p w14:paraId="40608797"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服务电话：</w:t>
      </w:r>
    </w:p>
    <w:p w14:paraId="523E823F" w14:textId="77777777" w:rsidR="00CA42D7" w:rsidRDefault="00976F99">
      <w:pPr>
        <w:widowControl/>
        <w:spacing w:line="240" w:lineRule="auto"/>
        <w:ind w:firstLine="40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公司网址：</w:t>
      </w:r>
    </w:p>
    <w:p w14:paraId="43179549" w14:textId="77777777" w:rsidR="00CA42D7" w:rsidRDefault="00976F99">
      <w:pPr>
        <w:widowControl/>
        <w:spacing w:line="240" w:lineRule="auto"/>
        <w:ind w:firstLine="400"/>
        <w:jc w:val="left"/>
        <w:rPr>
          <w:rFonts w:ascii="黑体" w:eastAsia="黑体" w:hAnsi="宋体" w:cs="黑体"/>
          <w:color w:val="000000"/>
          <w:kern w:val="0"/>
          <w:sz w:val="20"/>
          <w:szCs w:val="20"/>
          <w:lang w:bidi="ar"/>
        </w:rPr>
      </w:pPr>
      <w:r>
        <w:rPr>
          <w:rFonts w:ascii="宋体" w:hAnsi="宋体" w:cs="宋体" w:hint="eastAsia"/>
          <w:color w:val="000000"/>
          <w:kern w:val="0"/>
          <w:sz w:val="20"/>
          <w:szCs w:val="20"/>
          <w:lang w:bidi="ar"/>
        </w:rPr>
        <w:t>说明书编制日期：</w:t>
      </w:r>
    </w:p>
    <w:p w14:paraId="7AC6E8A8" w14:textId="77777777" w:rsidR="00CA42D7" w:rsidRDefault="00976F99">
      <w:pPr>
        <w:ind w:firstLineChars="0" w:firstLine="0"/>
        <w:rPr>
          <w:b/>
          <w:bCs/>
          <w:sz w:val="52"/>
          <w:szCs w:val="56"/>
        </w:rPr>
      </w:pPr>
      <w:r>
        <w:rPr>
          <w:b/>
          <w:bCs/>
          <w:sz w:val="52"/>
          <w:szCs w:val="56"/>
        </w:rPr>
        <w:br w:type="page"/>
      </w:r>
    </w:p>
    <w:p w14:paraId="3BD87EC0" w14:textId="77777777" w:rsidR="00CA42D7" w:rsidRDefault="00976F99">
      <w:pPr>
        <w:pStyle w:val="TOC10"/>
        <w:ind w:firstLine="640"/>
        <w:jc w:val="center"/>
        <w:rPr>
          <w:b/>
          <w:bCs/>
          <w:color w:val="auto"/>
        </w:rPr>
      </w:pPr>
      <w:r>
        <w:rPr>
          <w:b/>
          <w:bCs/>
          <w:color w:val="auto"/>
          <w:lang w:val="zh-CN"/>
        </w:rPr>
        <w:lastRenderedPageBreak/>
        <w:t>目录</w:t>
      </w:r>
    </w:p>
    <w:p w14:paraId="7B836031" w14:textId="77777777" w:rsidR="00CA42D7" w:rsidRDefault="00976F99">
      <w:pPr>
        <w:pStyle w:val="TOC1"/>
        <w:tabs>
          <w:tab w:val="clear" w:pos="8296"/>
          <w:tab w:val="right" w:leader="dot" w:pos="8306"/>
        </w:tabs>
      </w:pPr>
      <w:r>
        <w:fldChar w:fldCharType="begin"/>
      </w:r>
      <w:r>
        <w:instrText xml:space="preserve"> TOC \o "1-3" \h \z \u </w:instrText>
      </w:r>
      <w:r>
        <w:fldChar w:fldCharType="separate"/>
      </w:r>
      <w:hyperlink w:anchor="_Toc15727" w:history="1">
        <w:r>
          <w:t xml:space="preserve">1 </w:t>
        </w:r>
        <w:r>
          <w:rPr>
            <w:rFonts w:hint="eastAsia"/>
          </w:rPr>
          <w:t>导言</w:t>
        </w:r>
        <w:r>
          <w:tab/>
        </w:r>
        <w:fldSimple w:instr=" PAGEREF _Toc15727 ">
          <w:r>
            <w:t>6</w:t>
          </w:r>
        </w:fldSimple>
      </w:hyperlink>
    </w:p>
    <w:p w14:paraId="7A0E2CD6" w14:textId="77777777" w:rsidR="00CA42D7" w:rsidRDefault="00976F99">
      <w:pPr>
        <w:pStyle w:val="TOC1"/>
        <w:tabs>
          <w:tab w:val="clear" w:pos="8296"/>
          <w:tab w:val="right" w:leader="dot" w:pos="8306"/>
        </w:tabs>
      </w:pPr>
      <w:hyperlink w:anchor="_Toc12903" w:history="1">
        <w:r>
          <w:rPr>
            <w:rFonts w:hint="eastAsia"/>
          </w:rPr>
          <w:t>2</w:t>
        </w:r>
        <w:r>
          <w:rPr>
            <w:rFonts w:hint="eastAsia"/>
          </w:rPr>
          <w:t>启动</w:t>
        </w:r>
        <w:r>
          <w:tab/>
        </w:r>
        <w:fldSimple w:instr=" PAGEREF _Toc12903 ">
          <w:r>
            <w:t>7</w:t>
          </w:r>
        </w:fldSimple>
      </w:hyperlink>
    </w:p>
    <w:p w14:paraId="0CDB0375" w14:textId="77777777" w:rsidR="00CA42D7" w:rsidRDefault="00976F99">
      <w:pPr>
        <w:pStyle w:val="TOC2"/>
        <w:tabs>
          <w:tab w:val="clear" w:pos="8296"/>
          <w:tab w:val="right" w:leader="dot" w:pos="8306"/>
        </w:tabs>
      </w:pPr>
      <w:hyperlink w:anchor="_Toc31370" w:history="1">
        <w:r>
          <w:rPr>
            <w:rFonts w:hint="eastAsia"/>
          </w:rPr>
          <w:t>2.1</w:t>
        </w:r>
        <w:r>
          <w:t xml:space="preserve"> </w:t>
        </w:r>
        <w:r>
          <w:rPr>
            <w:rFonts w:hint="eastAsia"/>
          </w:rPr>
          <w:t>进入程序——首界面</w:t>
        </w:r>
        <w:r>
          <w:tab/>
        </w:r>
        <w:fldSimple w:instr=" PAGEREF _Toc31370 ">
          <w:r>
            <w:t>7</w:t>
          </w:r>
        </w:fldSimple>
      </w:hyperlink>
    </w:p>
    <w:p w14:paraId="492060C4" w14:textId="77777777" w:rsidR="00CA42D7" w:rsidRDefault="00976F99">
      <w:pPr>
        <w:pStyle w:val="TOC2"/>
        <w:tabs>
          <w:tab w:val="clear" w:pos="8296"/>
          <w:tab w:val="right" w:leader="dot" w:pos="8306"/>
        </w:tabs>
      </w:pPr>
      <w:hyperlink w:anchor="_Toc3055" w:history="1">
        <w:r>
          <w:rPr>
            <w:rFonts w:hint="eastAsia"/>
          </w:rPr>
          <w:t xml:space="preserve">2.2 </w:t>
        </w:r>
        <w:r>
          <w:rPr>
            <w:rFonts w:hint="eastAsia"/>
          </w:rPr>
          <w:t>数据下载和分析</w:t>
        </w:r>
        <w:r>
          <w:tab/>
        </w:r>
        <w:fldSimple w:instr=" PAGEREF _Toc3055 ">
          <w:r>
            <w:t>8</w:t>
          </w:r>
        </w:fldSimple>
      </w:hyperlink>
    </w:p>
    <w:p w14:paraId="7A2D210E" w14:textId="77777777" w:rsidR="00CA42D7" w:rsidRDefault="00976F99">
      <w:pPr>
        <w:pStyle w:val="TOC2"/>
        <w:tabs>
          <w:tab w:val="clear" w:pos="8296"/>
          <w:tab w:val="right" w:leader="dot" w:pos="8306"/>
        </w:tabs>
      </w:pPr>
      <w:hyperlink w:anchor="_Toc15746" w:history="1">
        <w:r>
          <w:rPr>
            <w:rFonts w:hint="eastAsia"/>
          </w:rPr>
          <w:t xml:space="preserve">2.3 </w:t>
        </w:r>
        <w:r>
          <w:rPr>
            <w:rFonts w:hint="eastAsia"/>
          </w:rPr>
          <w:t>编辑分析</w:t>
        </w:r>
        <w:r>
          <w:tab/>
        </w:r>
        <w:fldSimple w:instr=" PAGEREF _Toc15746 ">
          <w:r>
            <w:t>10</w:t>
          </w:r>
        </w:fldSimple>
      </w:hyperlink>
    </w:p>
    <w:p w14:paraId="305A1ED5" w14:textId="77777777" w:rsidR="00CA42D7" w:rsidRDefault="00976F99">
      <w:pPr>
        <w:pStyle w:val="TOC2"/>
        <w:tabs>
          <w:tab w:val="clear" w:pos="8296"/>
          <w:tab w:val="right" w:leader="dot" w:pos="8306"/>
        </w:tabs>
      </w:pPr>
      <w:hyperlink w:anchor="_Toc19954" w:history="1">
        <w:r>
          <w:rPr>
            <w:rFonts w:hint="eastAsia"/>
          </w:rPr>
          <w:t xml:space="preserve">2.4 </w:t>
        </w:r>
        <w:r>
          <w:rPr>
            <w:rFonts w:hint="eastAsia"/>
          </w:rPr>
          <w:t>报告选择、预览和打印</w:t>
        </w:r>
        <w:r>
          <w:tab/>
        </w:r>
        <w:fldSimple w:instr=" PAGEREF _Toc19954 ">
          <w:r>
            <w:t>10</w:t>
          </w:r>
        </w:fldSimple>
      </w:hyperlink>
    </w:p>
    <w:p w14:paraId="0C5D97E4" w14:textId="77777777" w:rsidR="00CA42D7" w:rsidRDefault="00976F99">
      <w:pPr>
        <w:pStyle w:val="TOC1"/>
        <w:tabs>
          <w:tab w:val="clear" w:pos="8296"/>
          <w:tab w:val="right" w:leader="dot" w:pos="8306"/>
        </w:tabs>
      </w:pPr>
      <w:hyperlink w:anchor="_Toc27099" w:history="1">
        <w:r>
          <w:t>3</w:t>
        </w:r>
        <w:r>
          <w:rPr>
            <w:rFonts w:hint="eastAsia"/>
          </w:rPr>
          <w:t xml:space="preserve"> </w:t>
        </w:r>
        <w:r>
          <w:rPr>
            <w:rFonts w:hint="eastAsia"/>
          </w:rPr>
          <w:t>访问存档病例</w:t>
        </w:r>
        <w:r>
          <w:tab/>
        </w:r>
        <w:fldSimple w:instr=" PAGEREF _Toc27099 ">
          <w:r>
            <w:t>10</w:t>
          </w:r>
        </w:fldSimple>
      </w:hyperlink>
    </w:p>
    <w:p w14:paraId="7D98B661" w14:textId="77777777" w:rsidR="00CA42D7" w:rsidRDefault="00976F99">
      <w:pPr>
        <w:pStyle w:val="TOC2"/>
        <w:tabs>
          <w:tab w:val="clear" w:pos="8296"/>
          <w:tab w:val="right" w:leader="dot" w:pos="8306"/>
        </w:tabs>
      </w:pPr>
      <w:hyperlink w:anchor="_Toc14434" w:history="1">
        <w:r>
          <w:t>3</w:t>
        </w:r>
        <w:r>
          <w:rPr>
            <w:rFonts w:hint="eastAsia"/>
          </w:rPr>
          <w:t>.1</w:t>
        </w:r>
        <w:r>
          <w:t xml:space="preserve"> </w:t>
        </w:r>
        <w:r>
          <w:rPr>
            <w:rFonts w:hint="eastAsia"/>
          </w:rPr>
          <w:t>首界面基本功能介绍</w:t>
        </w:r>
        <w:r>
          <w:tab/>
        </w:r>
        <w:fldSimple w:instr=" PAGEREF _Toc14434 ">
          <w:r>
            <w:t>11</w:t>
          </w:r>
        </w:fldSimple>
      </w:hyperlink>
    </w:p>
    <w:p w14:paraId="66999C0D" w14:textId="77777777" w:rsidR="00CA42D7" w:rsidRDefault="00976F99">
      <w:pPr>
        <w:pStyle w:val="TOC2"/>
        <w:tabs>
          <w:tab w:val="clear" w:pos="8296"/>
          <w:tab w:val="right" w:leader="dot" w:pos="8306"/>
        </w:tabs>
      </w:pPr>
      <w:hyperlink w:anchor="_Toc2101" w:history="1">
        <w:r>
          <w:t>3</w:t>
        </w:r>
        <w:r>
          <w:rPr>
            <w:rFonts w:hint="eastAsia"/>
          </w:rPr>
          <w:t>.2</w:t>
        </w:r>
        <w:r>
          <w:t xml:space="preserve"> </w:t>
        </w:r>
        <w:r>
          <w:rPr>
            <w:rFonts w:hint="eastAsia"/>
          </w:rPr>
          <w:t>下载数据</w:t>
        </w:r>
        <w:r>
          <w:tab/>
        </w:r>
        <w:fldSimple w:instr=" PAGEREF _Toc2101 ">
          <w:r>
            <w:t>11</w:t>
          </w:r>
        </w:fldSimple>
      </w:hyperlink>
    </w:p>
    <w:p w14:paraId="2E047F75" w14:textId="77777777" w:rsidR="00CA42D7" w:rsidRDefault="00976F99">
      <w:pPr>
        <w:pStyle w:val="TOC2"/>
        <w:tabs>
          <w:tab w:val="clear" w:pos="8296"/>
          <w:tab w:val="right" w:leader="dot" w:pos="8306"/>
        </w:tabs>
      </w:pPr>
      <w:hyperlink w:anchor="_Toc16375" w:history="1">
        <w:r>
          <w:t>3</w:t>
        </w:r>
        <w:r>
          <w:rPr>
            <w:rFonts w:hint="eastAsia"/>
          </w:rPr>
          <w:t>.3</w:t>
        </w:r>
        <w:r>
          <w:t xml:space="preserve"> </w:t>
        </w:r>
        <w:r>
          <w:rPr>
            <w:rFonts w:hint="eastAsia"/>
          </w:rPr>
          <w:t>上传</w:t>
        </w:r>
        <w:r>
          <w:rPr>
            <w:rFonts w:hint="eastAsia"/>
          </w:rPr>
          <w:t>/</w:t>
        </w:r>
        <w:r>
          <w:rPr>
            <w:rFonts w:hint="eastAsia"/>
          </w:rPr>
          <w:t>下载分析数据</w:t>
        </w:r>
        <w:r>
          <w:tab/>
        </w:r>
        <w:fldSimple w:instr=" PAGEREF _Toc16375 ">
          <w:r>
            <w:t>12</w:t>
          </w:r>
        </w:fldSimple>
      </w:hyperlink>
    </w:p>
    <w:p w14:paraId="7D9A7215" w14:textId="77777777" w:rsidR="00CA42D7" w:rsidRDefault="00976F99">
      <w:pPr>
        <w:pStyle w:val="TOC1"/>
        <w:tabs>
          <w:tab w:val="clear" w:pos="8296"/>
          <w:tab w:val="right" w:leader="dot" w:pos="8306"/>
        </w:tabs>
      </w:pPr>
      <w:hyperlink w:anchor="_Toc22196" w:history="1">
        <w:r>
          <w:t>4</w:t>
        </w:r>
        <w:r>
          <w:rPr>
            <w:rFonts w:hint="eastAsia"/>
          </w:rPr>
          <w:t xml:space="preserve"> </w:t>
        </w:r>
        <w:r>
          <w:rPr>
            <w:rFonts w:hint="eastAsia"/>
          </w:rPr>
          <w:t>参数设置</w:t>
        </w:r>
        <w:r>
          <w:tab/>
        </w:r>
        <w:fldSimple w:instr=" PAGEREF _Toc22196 ">
          <w:r>
            <w:t>12</w:t>
          </w:r>
        </w:fldSimple>
      </w:hyperlink>
    </w:p>
    <w:p w14:paraId="291793E1" w14:textId="77777777" w:rsidR="00CA42D7" w:rsidRDefault="00976F99">
      <w:pPr>
        <w:pStyle w:val="TOC2"/>
        <w:tabs>
          <w:tab w:val="clear" w:pos="8296"/>
          <w:tab w:val="right" w:leader="dot" w:pos="8306"/>
        </w:tabs>
      </w:pPr>
      <w:hyperlink w:anchor="_Toc32095" w:history="1">
        <w:r>
          <w:t>4</w:t>
        </w:r>
        <w:r>
          <w:rPr>
            <w:rFonts w:hint="eastAsia"/>
          </w:rPr>
          <w:t>.1</w:t>
        </w:r>
        <w:r>
          <w:t xml:space="preserve"> </w:t>
        </w:r>
        <w:r>
          <w:rPr>
            <w:rFonts w:hint="eastAsia"/>
          </w:rPr>
          <w:t>心电数据</w:t>
        </w:r>
        <w:r>
          <w:tab/>
        </w:r>
        <w:fldSimple w:instr=" PAGEREF _Toc32095 ">
          <w:r>
            <w:t>12</w:t>
          </w:r>
        </w:fldSimple>
      </w:hyperlink>
    </w:p>
    <w:p w14:paraId="0890E925" w14:textId="77777777" w:rsidR="00CA42D7" w:rsidRDefault="00976F99">
      <w:pPr>
        <w:pStyle w:val="TOC2"/>
        <w:tabs>
          <w:tab w:val="clear" w:pos="8296"/>
          <w:tab w:val="right" w:leader="dot" w:pos="8306"/>
        </w:tabs>
      </w:pPr>
      <w:hyperlink w:anchor="_Toc6632" w:history="1">
        <w:r>
          <w:t>4</w:t>
        </w:r>
        <w:r>
          <w:rPr>
            <w:rFonts w:hint="eastAsia"/>
          </w:rPr>
          <w:t>.2</w:t>
        </w:r>
        <w:r>
          <w:rPr>
            <w:rFonts w:hint="eastAsia"/>
          </w:rPr>
          <w:t>心律失常参数</w:t>
        </w:r>
        <w:r>
          <w:tab/>
        </w:r>
        <w:fldSimple w:instr=" PAGEREF _Toc6632 ">
          <w:r>
            <w:t>13</w:t>
          </w:r>
        </w:fldSimple>
      </w:hyperlink>
    </w:p>
    <w:p w14:paraId="3A4CF214" w14:textId="77777777" w:rsidR="00CA42D7" w:rsidRDefault="00976F99">
      <w:pPr>
        <w:pStyle w:val="TOC1"/>
        <w:tabs>
          <w:tab w:val="clear" w:pos="8296"/>
          <w:tab w:val="right" w:leader="dot" w:pos="8306"/>
        </w:tabs>
      </w:pPr>
      <w:hyperlink w:anchor="_Toc24356" w:history="1">
        <w:r>
          <w:t>5</w:t>
        </w:r>
        <w:r>
          <w:rPr>
            <w:rFonts w:hint="eastAsia"/>
          </w:rPr>
          <w:t xml:space="preserve"> </w:t>
        </w:r>
        <w:r>
          <w:rPr>
            <w:rFonts w:hint="eastAsia"/>
          </w:rPr>
          <w:t>编辑分析</w:t>
        </w:r>
        <w:r>
          <w:tab/>
        </w:r>
        <w:fldSimple w:instr=" PAGEREF _Toc24356 ">
          <w:r>
            <w:t>15</w:t>
          </w:r>
        </w:fldSimple>
      </w:hyperlink>
    </w:p>
    <w:p w14:paraId="34EFC79A" w14:textId="77777777" w:rsidR="00CA42D7" w:rsidRDefault="00976F99">
      <w:pPr>
        <w:pStyle w:val="TOC2"/>
        <w:tabs>
          <w:tab w:val="clear" w:pos="8296"/>
          <w:tab w:val="right" w:leader="dot" w:pos="8306"/>
        </w:tabs>
      </w:pPr>
      <w:hyperlink w:anchor="_Toc31650" w:history="1">
        <w:r>
          <w:t>5</w:t>
        </w:r>
        <w:r>
          <w:rPr>
            <w:rFonts w:hint="eastAsia"/>
          </w:rPr>
          <w:t>.1</w:t>
        </w:r>
        <w:r>
          <w:t xml:space="preserve"> </w:t>
        </w:r>
        <w:r>
          <w:rPr>
            <w:rFonts w:hint="eastAsia"/>
          </w:rPr>
          <w:t>通用心电图编辑窗口</w:t>
        </w:r>
        <w:r>
          <w:tab/>
        </w:r>
        <w:fldSimple w:instr=" PAGEREF _Toc31650 ">
          <w:r>
            <w:t>16</w:t>
          </w:r>
        </w:fldSimple>
      </w:hyperlink>
    </w:p>
    <w:p w14:paraId="6DC92CB8" w14:textId="77777777" w:rsidR="00CA42D7" w:rsidRDefault="00976F99">
      <w:pPr>
        <w:pStyle w:val="TOC3"/>
        <w:tabs>
          <w:tab w:val="right" w:leader="dot" w:pos="8306"/>
        </w:tabs>
        <w:ind w:left="960" w:firstLine="480"/>
      </w:pPr>
      <w:hyperlink w:anchor="_Toc20852" w:history="1">
        <w:r>
          <w:rPr>
            <w:rFonts w:hint="eastAsia"/>
          </w:rPr>
          <w:t xml:space="preserve">5.1.1 </w:t>
        </w:r>
        <w:r>
          <w:rPr>
            <w:rFonts w:hint="eastAsia"/>
          </w:rPr>
          <w:t>放大</w:t>
        </w:r>
        <w:r>
          <w:t>/</w:t>
        </w:r>
        <w:r>
          <w:t>缩小心电图</w:t>
        </w:r>
        <w:r>
          <w:tab/>
        </w:r>
        <w:fldSimple w:instr=" PAGEREF _Toc20852 ">
          <w:r>
            <w:t>18</w:t>
          </w:r>
        </w:fldSimple>
      </w:hyperlink>
    </w:p>
    <w:p w14:paraId="59C57D83" w14:textId="77777777" w:rsidR="00CA42D7" w:rsidRDefault="00976F99">
      <w:pPr>
        <w:pStyle w:val="TOC3"/>
        <w:tabs>
          <w:tab w:val="right" w:leader="dot" w:pos="8306"/>
        </w:tabs>
        <w:ind w:left="960" w:firstLine="480"/>
      </w:pPr>
      <w:hyperlink w:anchor="_Toc3005" w:history="1">
        <w:r>
          <w:rPr>
            <w:rFonts w:hint="eastAsia"/>
          </w:rPr>
          <w:t xml:space="preserve">5.1.2 </w:t>
        </w:r>
        <w:r>
          <w:rPr>
            <w:rFonts w:hint="eastAsia"/>
          </w:rPr>
          <w:t>插入心搏</w:t>
        </w:r>
        <w:r>
          <w:tab/>
        </w:r>
        <w:fldSimple w:instr=" PAGEREF _Toc3005 ">
          <w:r>
            <w:t>18</w:t>
          </w:r>
        </w:fldSimple>
      </w:hyperlink>
    </w:p>
    <w:p w14:paraId="086CEF5F" w14:textId="77777777" w:rsidR="00CA42D7" w:rsidRDefault="00976F99">
      <w:pPr>
        <w:pStyle w:val="TOC3"/>
        <w:tabs>
          <w:tab w:val="right" w:leader="dot" w:pos="8306"/>
        </w:tabs>
        <w:ind w:left="960" w:firstLine="480"/>
      </w:pPr>
      <w:hyperlink w:anchor="_Toc7225" w:history="1">
        <w:r>
          <w:rPr>
            <w:rFonts w:hint="eastAsia"/>
          </w:rPr>
          <w:t xml:space="preserve">5.1.3 </w:t>
        </w:r>
        <w:r>
          <w:rPr>
            <w:rFonts w:hint="eastAsia"/>
          </w:rPr>
          <w:t>删除心搏</w:t>
        </w:r>
        <w:r>
          <w:tab/>
        </w:r>
        <w:fldSimple w:instr=" PAGEREF _Toc7225 ">
          <w:r>
            <w:t>19</w:t>
          </w:r>
        </w:fldSimple>
      </w:hyperlink>
    </w:p>
    <w:p w14:paraId="5627CEC0" w14:textId="77777777" w:rsidR="00CA42D7" w:rsidRDefault="00976F99">
      <w:pPr>
        <w:pStyle w:val="TOC3"/>
        <w:tabs>
          <w:tab w:val="right" w:leader="dot" w:pos="8306"/>
        </w:tabs>
        <w:ind w:left="960" w:firstLine="480"/>
      </w:pPr>
      <w:hyperlink w:anchor="_Toc2496" w:history="1">
        <w:r>
          <w:rPr>
            <w:rFonts w:hint="eastAsia"/>
          </w:rPr>
          <w:t xml:space="preserve">5.1.4 </w:t>
        </w:r>
        <w:r>
          <w:rPr>
            <w:rFonts w:hint="eastAsia"/>
          </w:rPr>
          <w:t>修改心搏</w:t>
        </w:r>
        <w:r>
          <w:tab/>
        </w:r>
        <w:fldSimple w:instr=" PAGEREF _Toc2496 ">
          <w:r>
            <w:t>19</w:t>
          </w:r>
        </w:fldSimple>
      </w:hyperlink>
    </w:p>
    <w:p w14:paraId="50338147" w14:textId="77777777" w:rsidR="00CA42D7" w:rsidRDefault="00976F99">
      <w:pPr>
        <w:pStyle w:val="TOC3"/>
        <w:tabs>
          <w:tab w:val="right" w:leader="dot" w:pos="8306"/>
        </w:tabs>
        <w:ind w:left="960" w:firstLine="480"/>
      </w:pPr>
      <w:hyperlink w:anchor="_Toc13027" w:history="1">
        <w:r>
          <w:rPr>
            <w:rFonts w:hint="eastAsia"/>
          </w:rPr>
          <w:t xml:space="preserve">5.1.5 </w:t>
        </w:r>
        <w:r>
          <w:rPr>
            <w:rFonts w:hint="eastAsia"/>
          </w:rPr>
          <w:t>测量心电图</w:t>
        </w:r>
        <w:r>
          <w:tab/>
        </w:r>
        <w:fldSimple w:instr=" PAGEREF _Toc13027 ">
          <w:r>
            <w:t>20</w:t>
          </w:r>
        </w:fldSimple>
      </w:hyperlink>
    </w:p>
    <w:p w14:paraId="62F35F5A" w14:textId="77777777" w:rsidR="00CA42D7" w:rsidRDefault="00976F99">
      <w:pPr>
        <w:pStyle w:val="TOC3"/>
        <w:tabs>
          <w:tab w:val="right" w:leader="dot" w:pos="8306"/>
        </w:tabs>
        <w:ind w:left="960" w:firstLine="480"/>
      </w:pPr>
      <w:hyperlink w:anchor="_Toc6917" w:history="1">
        <w:r>
          <w:rPr>
            <w:rFonts w:hint="eastAsia"/>
          </w:rPr>
          <w:t xml:space="preserve">5.1.6 </w:t>
        </w:r>
        <w:r>
          <w:rPr>
            <w:rFonts w:hint="eastAsia"/>
          </w:rPr>
          <w:t>快速浏览心电图</w:t>
        </w:r>
        <w:r>
          <w:tab/>
        </w:r>
        <w:fldSimple w:instr=" PAGEREF _Toc6917 ">
          <w:r>
            <w:t>21</w:t>
          </w:r>
        </w:fldSimple>
      </w:hyperlink>
    </w:p>
    <w:p w14:paraId="2D9DE261" w14:textId="77777777" w:rsidR="00CA42D7" w:rsidRDefault="00976F99">
      <w:pPr>
        <w:pStyle w:val="TOC3"/>
        <w:tabs>
          <w:tab w:val="right" w:leader="dot" w:pos="8306"/>
        </w:tabs>
        <w:ind w:left="960" w:firstLine="480"/>
      </w:pPr>
      <w:hyperlink w:anchor="_Toc19946" w:history="1">
        <w:r>
          <w:rPr>
            <w:rFonts w:hint="eastAsia"/>
          </w:rPr>
          <w:t xml:space="preserve">5.1.7 </w:t>
        </w:r>
        <w:r>
          <w:rPr>
            <w:rFonts w:hint="eastAsia"/>
          </w:rPr>
          <w:t>保存心电片段图</w:t>
        </w:r>
        <w:r>
          <w:tab/>
        </w:r>
        <w:fldSimple w:instr=" PAGEREF _Toc19946 ">
          <w:r>
            <w:t>21</w:t>
          </w:r>
        </w:fldSimple>
      </w:hyperlink>
    </w:p>
    <w:p w14:paraId="1D025F2F" w14:textId="77777777" w:rsidR="00CA42D7" w:rsidRDefault="00976F99">
      <w:pPr>
        <w:pStyle w:val="TOC3"/>
        <w:tabs>
          <w:tab w:val="right" w:leader="dot" w:pos="8306"/>
        </w:tabs>
        <w:ind w:left="960" w:firstLine="480"/>
      </w:pPr>
      <w:hyperlink w:anchor="_Toc29071" w:history="1">
        <w:r>
          <w:rPr>
            <w:rFonts w:hint="eastAsia"/>
          </w:rPr>
          <w:t xml:space="preserve">5.1.8 </w:t>
        </w:r>
        <w:r>
          <w:rPr>
            <w:rFonts w:hint="eastAsia"/>
          </w:rPr>
          <w:t>即时打印心电图</w:t>
        </w:r>
        <w:r>
          <w:tab/>
        </w:r>
        <w:fldSimple w:instr=" PAGEREF _Toc29071 ">
          <w:r>
            <w:t>22</w:t>
          </w:r>
        </w:fldSimple>
      </w:hyperlink>
    </w:p>
    <w:p w14:paraId="7F0A4D89" w14:textId="77777777" w:rsidR="00CA42D7" w:rsidRDefault="00976F99">
      <w:pPr>
        <w:pStyle w:val="TOC3"/>
        <w:tabs>
          <w:tab w:val="right" w:leader="dot" w:pos="8306"/>
        </w:tabs>
        <w:ind w:left="960" w:firstLine="480"/>
      </w:pPr>
      <w:hyperlink w:anchor="_Toc5911" w:history="1">
        <w:r>
          <w:rPr>
            <w:rFonts w:hint="eastAsia"/>
          </w:rPr>
          <w:t xml:space="preserve">5.1.9 </w:t>
        </w:r>
        <w:r>
          <w:rPr>
            <w:rFonts w:hint="eastAsia"/>
          </w:rPr>
          <w:t>自定义心律失常事件</w:t>
        </w:r>
        <w:r>
          <w:tab/>
        </w:r>
        <w:fldSimple w:instr=" PAGEREF _Toc5911 ">
          <w:r>
            <w:t>23</w:t>
          </w:r>
        </w:fldSimple>
      </w:hyperlink>
    </w:p>
    <w:p w14:paraId="494D7B34" w14:textId="77777777" w:rsidR="00CA42D7" w:rsidRDefault="00976F99">
      <w:pPr>
        <w:pStyle w:val="TOC2"/>
        <w:tabs>
          <w:tab w:val="clear" w:pos="8296"/>
          <w:tab w:val="right" w:leader="dot" w:pos="8306"/>
        </w:tabs>
      </w:pPr>
      <w:hyperlink w:anchor="_Toc25799" w:history="1">
        <w:r>
          <w:t>5</w:t>
        </w:r>
        <w:r>
          <w:rPr>
            <w:rFonts w:hint="eastAsia"/>
          </w:rPr>
          <w:t>.2</w:t>
        </w:r>
        <w:r>
          <w:t xml:space="preserve"> </w:t>
        </w:r>
        <w:r>
          <w:rPr>
            <w:rFonts w:hint="eastAsia"/>
          </w:rPr>
          <w:t>患者信息</w:t>
        </w:r>
        <w:r>
          <w:tab/>
        </w:r>
        <w:fldSimple w:instr=" PAGEREF _Toc25799 ">
          <w:r>
            <w:t>24</w:t>
          </w:r>
        </w:fldSimple>
      </w:hyperlink>
    </w:p>
    <w:p w14:paraId="3C7C4C3D" w14:textId="77777777" w:rsidR="00CA42D7" w:rsidRDefault="00976F99">
      <w:pPr>
        <w:pStyle w:val="TOC3"/>
        <w:tabs>
          <w:tab w:val="right" w:leader="dot" w:pos="8306"/>
        </w:tabs>
        <w:ind w:left="960" w:firstLine="480"/>
      </w:pPr>
      <w:hyperlink w:anchor="_Toc12751" w:history="1">
        <w:r>
          <w:rPr>
            <w:rFonts w:hint="eastAsia"/>
          </w:rPr>
          <w:t xml:space="preserve">5.2.1 </w:t>
        </w:r>
        <w:r>
          <w:rPr>
            <w:rFonts w:hint="eastAsia"/>
          </w:rPr>
          <w:t>区域说明</w:t>
        </w:r>
        <w:r>
          <w:tab/>
        </w:r>
        <w:fldSimple w:instr=" PAGEREF _Toc12751 ">
          <w:r>
            <w:t>24</w:t>
          </w:r>
        </w:fldSimple>
      </w:hyperlink>
    </w:p>
    <w:p w14:paraId="07858B8B" w14:textId="77777777" w:rsidR="00CA42D7" w:rsidRDefault="00976F99">
      <w:pPr>
        <w:pStyle w:val="TOC3"/>
        <w:tabs>
          <w:tab w:val="right" w:leader="dot" w:pos="8306"/>
        </w:tabs>
        <w:ind w:left="960" w:firstLine="480"/>
      </w:pPr>
      <w:hyperlink w:anchor="_Toc5532" w:history="1">
        <w:r>
          <w:rPr>
            <w:rFonts w:hint="eastAsia"/>
          </w:rPr>
          <w:t xml:space="preserve">5.2.2 </w:t>
        </w:r>
        <w:r>
          <w:rPr>
            <w:rFonts w:hint="eastAsia"/>
          </w:rPr>
          <w:t>分析参数设置</w:t>
        </w:r>
        <w:r>
          <w:tab/>
        </w:r>
        <w:fldSimple w:instr=" PAGEREF _Toc5532 ">
          <w:r>
            <w:t>25</w:t>
          </w:r>
        </w:fldSimple>
      </w:hyperlink>
    </w:p>
    <w:p w14:paraId="2946FCA2" w14:textId="77777777" w:rsidR="00CA42D7" w:rsidRDefault="00976F99">
      <w:pPr>
        <w:pStyle w:val="TOC3"/>
        <w:tabs>
          <w:tab w:val="right" w:leader="dot" w:pos="8306"/>
        </w:tabs>
        <w:ind w:left="960" w:firstLine="480"/>
      </w:pPr>
      <w:hyperlink w:anchor="_Toc506" w:history="1">
        <w:r>
          <w:rPr>
            <w:rFonts w:hint="eastAsia"/>
          </w:rPr>
          <w:t xml:space="preserve">5.2.3 </w:t>
        </w:r>
        <w:r>
          <w:rPr>
            <w:rFonts w:hint="eastAsia"/>
          </w:rPr>
          <w:t>重新分析</w:t>
        </w:r>
        <w:r>
          <w:tab/>
        </w:r>
        <w:fldSimple w:instr=" PAGEREF _Toc506 ">
          <w:r>
            <w:t>26</w:t>
          </w:r>
        </w:fldSimple>
      </w:hyperlink>
    </w:p>
    <w:p w14:paraId="2356A1FA" w14:textId="77777777" w:rsidR="00CA42D7" w:rsidRDefault="00976F99">
      <w:pPr>
        <w:pStyle w:val="TOC2"/>
        <w:tabs>
          <w:tab w:val="clear" w:pos="8296"/>
          <w:tab w:val="right" w:leader="dot" w:pos="8306"/>
        </w:tabs>
      </w:pPr>
      <w:hyperlink w:anchor="_Toc19520" w:history="1">
        <w:r>
          <w:t>5</w:t>
        </w:r>
        <w:r>
          <w:rPr>
            <w:rFonts w:hint="eastAsia"/>
          </w:rPr>
          <w:t>.3</w:t>
        </w:r>
        <w:r>
          <w:t xml:space="preserve"> </w:t>
        </w:r>
        <w:r>
          <w:rPr>
            <w:rFonts w:hint="eastAsia"/>
          </w:rPr>
          <w:t>编辑模板</w:t>
        </w:r>
        <w:r>
          <w:tab/>
        </w:r>
        <w:fldSimple w:instr=" PAGEREF _Toc19520 ">
          <w:r>
            <w:t>26</w:t>
          </w:r>
        </w:fldSimple>
      </w:hyperlink>
    </w:p>
    <w:p w14:paraId="4D90C677" w14:textId="77777777" w:rsidR="00CA42D7" w:rsidRDefault="00976F99">
      <w:pPr>
        <w:pStyle w:val="TOC3"/>
        <w:tabs>
          <w:tab w:val="right" w:leader="dot" w:pos="8306"/>
        </w:tabs>
        <w:ind w:left="960" w:firstLine="480"/>
      </w:pPr>
      <w:hyperlink w:anchor="_Toc31555" w:history="1">
        <w:r>
          <w:rPr>
            <w:rFonts w:hint="eastAsia"/>
            <w:bCs/>
            <w:szCs w:val="32"/>
          </w:rPr>
          <w:t xml:space="preserve">5.3.1 </w:t>
        </w:r>
        <w:r>
          <w:rPr>
            <w:rFonts w:hint="eastAsia"/>
            <w:bCs/>
            <w:szCs w:val="32"/>
          </w:rPr>
          <w:t>区域说明</w:t>
        </w:r>
        <w:r>
          <w:tab/>
        </w:r>
        <w:fldSimple w:instr=" PAGEREF _Toc31555 ">
          <w:r>
            <w:t>26</w:t>
          </w:r>
        </w:fldSimple>
      </w:hyperlink>
    </w:p>
    <w:p w14:paraId="461AAA7B" w14:textId="77777777" w:rsidR="00CA42D7" w:rsidRDefault="00976F99">
      <w:pPr>
        <w:pStyle w:val="TOC3"/>
        <w:tabs>
          <w:tab w:val="right" w:leader="dot" w:pos="8306"/>
        </w:tabs>
        <w:ind w:left="960" w:firstLine="480"/>
      </w:pPr>
      <w:hyperlink w:anchor="_Toc20713" w:history="1">
        <w:r>
          <w:rPr>
            <w:rFonts w:hint="eastAsia"/>
          </w:rPr>
          <w:t xml:space="preserve">5.3.2 </w:t>
        </w:r>
        <w:r>
          <w:rPr>
            <w:rFonts w:hint="eastAsia"/>
          </w:rPr>
          <w:t>模板编辑中的常用信息</w:t>
        </w:r>
        <w:r>
          <w:tab/>
        </w:r>
        <w:fldSimple w:instr=" PAGEREF _Toc20713 ">
          <w:r>
            <w:t>28</w:t>
          </w:r>
        </w:fldSimple>
      </w:hyperlink>
    </w:p>
    <w:p w14:paraId="080B1611" w14:textId="77777777" w:rsidR="00CA42D7" w:rsidRDefault="00976F99">
      <w:pPr>
        <w:pStyle w:val="TOC3"/>
        <w:tabs>
          <w:tab w:val="right" w:leader="dot" w:pos="8306"/>
        </w:tabs>
        <w:ind w:left="960" w:firstLine="480"/>
      </w:pPr>
      <w:hyperlink w:anchor="_Toc17238" w:history="1">
        <w:r>
          <w:rPr>
            <w:rFonts w:hint="eastAsia"/>
          </w:rPr>
          <w:t xml:space="preserve">5.3.3 </w:t>
        </w:r>
        <w:r>
          <w:rPr>
            <w:rFonts w:hint="eastAsia"/>
          </w:rPr>
          <w:t>快速浏览一个模板中的所有</w:t>
        </w:r>
        <w:r>
          <w:t>QRS</w:t>
        </w:r>
        <w:r>
          <w:tab/>
        </w:r>
        <w:fldSimple w:instr=" PAGEREF _Toc17238 ">
          <w:r>
            <w:t>28</w:t>
          </w:r>
        </w:fldSimple>
      </w:hyperlink>
    </w:p>
    <w:p w14:paraId="2C5A3470" w14:textId="77777777" w:rsidR="00CA42D7" w:rsidRDefault="00976F99">
      <w:pPr>
        <w:pStyle w:val="TOC3"/>
        <w:tabs>
          <w:tab w:val="right" w:leader="dot" w:pos="8306"/>
        </w:tabs>
        <w:ind w:left="960" w:firstLine="480"/>
      </w:pPr>
      <w:hyperlink w:anchor="_Toc32671" w:history="1">
        <w:r>
          <w:rPr>
            <w:rFonts w:hint="eastAsia"/>
          </w:rPr>
          <w:t xml:space="preserve">5.3.4 </w:t>
        </w:r>
        <w:r>
          <w:rPr>
            <w:rFonts w:hint="eastAsia"/>
          </w:rPr>
          <w:t>改变模板的类型</w:t>
        </w:r>
        <w:r>
          <w:tab/>
        </w:r>
        <w:fldSimple w:instr=" PAGEREF _Toc32671 ">
          <w:r>
            <w:t>29</w:t>
          </w:r>
        </w:fldSimple>
      </w:hyperlink>
    </w:p>
    <w:p w14:paraId="1B9A7140" w14:textId="77777777" w:rsidR="00CA42D7" w:rsidRDefault="00976F99">
      <w:pPr>
        <w:pStyle w:val="TOC3"/>
        <w:tabs>
          <w:tab w:val="right" w:leader="dot" w:pos="8306"/>
        </w:tabs>
        <w:ind w:left="960" w:firstLine="480"/>
      </w:pPr>
      <w:hyperlink w:anchor="_Toc5972" w:history="1">
        <w:r>
          <w:rPr>
            <w:rFonts w:hint="eastAsia"/>
          </w:rPr>
          <w:t xml:space="preserve">5.3.5 </w:t>
        </w:r>
        <w:r>
          <w:rPr>
            <w:rFonts w:hint="eastAsia"/>
          </w:rPr>
          <w:t>分类显示</w:t>
        </w:r>
        <w:r>
          <w:tab/>
        </w:r>
        <w:fldSimple w:instr=" PAGEREF _Toc5972 ">
          <w:r>
            <w:t>29</w:t>
          </w:r>
        </w:fldSimple>
      </w:hyperlink>
    </w:p>
    <w:p w14:paraId="0EF75F72" w14:textId="77777777" w:rsidR="00CA42D7" w:rsidRDefault="00976F99">
      <w:pPr>
        <w:pStyle w:val="TOC3"/>
        <w:tabs>
          <w:tab w:val="right" w:leader="dot" w:pos="8306"/>
        </w:tabs>
        <w:ind w:left="960" w:firstLine="480"/>
      </w:pPr>
      <w:hyperlink w:anchor="_Toc8546" w:history="1">
        <w:r>
          <w:rPr>
            <w:rFonts w:hint="eastAsia"/>
          </w:rPr>
          <w:t xml:space="preserve">5.3.6 </w:t>
        </w:r>
        <w:r>
          <w:rPr>
            <w:rFonts w:hint="eastAsia"/>
          </w:rPr>
          <w:t>合并子模板</w:t>
        </w:r>
        <w:r>
          <w:tab/>
        </w:r>
        <w:fldSimple w:instr=" PAGEREF _Toc8546 ">
          <w:r>
            <w:t>29</w:t>
          </w:r>
        </w:fldSimple>
      </w:hyperlink>
    </w:p>
    <w:p w14:paraId="43155EEC" w14:textId="77777777" w:rsidR="00CA42D7" w:rsidRDefault="00976F99">
      <w:pPr>
        <w:pStyle w:val="TOC3"/>
        <w:tabs>
          <w:tab w:val="right" w:leader="dot" w:pos="8306"/>
        </w:tabs>
        <w:ind w:left="960" w:firstLine="480"/>
      </w:pPr>
      <w:hyperlink w:anchor="_Toc1750" w:history="1">
        <w:r>
          <w:rPr>
            <w:rFonts w:hint="eastAsia"/>
          </w:rPr>
          <w:t xml:space="preserve">5.3.7 </w:t>
        </w:r>
        <w:r>
          <w:rPr>
            <w:rFonts w:hint="eastAsia"/>
          </w:rPr>
          <w:t>查看放大心电图</w:t>
        </w:r>
        <w:r>
          <w:tab/>
        </w:r>
        <w:fldSimple w:instr=" PAGEREF _Toc1750 ">
          <w:r>
            <w:t>30</w:t>
          </w:r>
        </w:fldSimple>
      </w:hyperlink>
    </w:p>
    <w:p w14:paraId="25E75AA7" w14:textId="77777777" w:rsidR="00CA42D7" w:rsidRDefault="00976F99">
      <w:pPr>
        <w:pStyle w:val="TOC3"/>
        <w:tabs>
          <w:tab w:val="right" w:leader="dot" w:pos="8306"/>
        </w:tabs>
        <w:ind w:left="960" w:firstLine="480"/>
      </w:pPr>
      <w:hyperlink w:anchor="_Toc28043" w:history="1">
        <w:r>
          <w:rPr>
            <w:rFonts w:hint="eastAsia"/>
          </w:rPr>
          <w:t xml:space="preserve">5.3.8  </w:t>
        </w:r>
        <w:r>
          <w:t>Demix</w:t>
        </w:r>
        <w:r>
          <w:tab/>
        </w:r>
        <w:fldSimple w:instr=" PAGEREF _Toc28043 ">
          <w:r>
            <w:t>30</w:t>
          </w:r>
        </w:fldSimple>
      </w:hyperlink>
    </w:p>
    <w:p w14:paraId="378D871E" w14:textId="77777777" w:rsidR="00CA42D7" w:rsidRDefault="00976F99">
      <w:pPr>
        <w:pStyle w:val="TOC3"/>
        <w:tabs>
          <w:tab w:val="right" w:leader="dot" w:pos="8306"/>
        </w:tabs>
        <w:ind w:left="960" w:firstLine="480"/>
      </w:pPr>
      <w:hyperlink w:anchor="_Toc20075" w:history="1">
        <w:r>
          <w:rPr>
            <w:rFonts w:hint="eastAsia"/>
          </w:rPr>
          <w:t xml:space="preserve">5.3.9  </w:t>
        </w:r>
        <w:r>
          <w:rPr>
            <w:rFonts w:hint="eastAsia"/>
          </w:rPr>
          <w:t>心搏编辑窗——单</w:t>
        </w:r>
        <w:r>
          <w:t xml:space="preserve">QRS </w:t>
        </w:r>
        <w:r>
          <w:t>方式</w:t>
        </w:r>
        <w:r>
          <w:tab/>
        </w:r>
        <w:fldSimple w:instr=" PAGEREF _Toc20075 ">
          <w:r>
            <w:t>31</w:t>
          </w:r>
        </w:fldSimple>
      </w:hyperlink>
    </w:p>
    <w:p w14:paraId="4B856A8E" w14:textId="77777777" w:rsidR="00CA42D7" w:rsidRDefault="00976F99">
      <w:pPr>
        <w:pStyle w:val="TOC3"/>
        <w:tabs>
          <w:tab w:val="right" w:leader="dot" w:pos="8306"/>
        </w:tabs>
        <w:ind w:left="960" w:firstLine="480"/>
      </w:pPr>
      <w:hyperlink w:anchor="_Toc7746" w:history="1">
        <w:r>
          <w:rPr>
            <w:rFonts w:hint="eastAsia"/>
          </w:rPr>
          <w:t xml:space="preserve">5.3.10 </w:t>
        </w:r>
        <w:r>
          <w:rPr>
            <w:rFonts w:hint="eastAsia"/>
          </w:rPr>
          <w:t>散点图</w:t>
        </w:r>
        <w:r>
          <w:tab/>
        </w:r>
        <w:fldSimple w:instr=" PAGEREF _Toc7746 ">
          <w:r>
            <w:t>32</w:t>
          </w:r>
        </w:fldSimple>
      </w:hyperlink>
    </w:p>
    <w:p w14:paraId="5855AF90" w14:textId="77777777" w:rsidR="00CA42D7" w:rsidRDefault="00976F99">
      <w:pPr>
        <w:pStyle w:val="TOC2"/>
        <w:tabs>
          <w:tab w:val="clear" w:pos="8296"/>
          <w:tab w:val="right" w:leader="dot" w:pos="8306"/>
        </w:tabs>
      </w:pPr>
      <w:hyperlink w:anchor="_Toc775" w:history="1">
        <w:r>
          <w:t>5</w:t>
        </w:r>
        <w:r>
          <w:rPr>
            <w:rFonts w:hint="eastAsia"/>
          </w:rPr>
          <w:t>.4</w:t>
        </w:r>
        <w:r>
          <w:t xml:space="preserve"> </w:t>
        </w:r>
        <w:r>
          <w:rPr>
            <w:rFonts w:hint="eastAsia"/>
          </w:rPr>
          <w:t>事件统计</w:t>
        </w:r>
        <w:r>
          <w:tab/>
        </w:r>
        <w:fldSimple w:instr=" PAGEREF _Toc775 ">
          <w:r>
            <w:t>33</w:t>
          </w:r>
        </w:fldSimple>
      </w:hyperlink>
    </w:p>
    <w:p w14:paraId="6A3D0951" w14:textId="77777777" w:rsidR="00CA42D7" w:rsidRDefault="00976F99">
      <w:pPr>
        <w:pStyle w:val="TOC3"/>
        <w:tabs>
          <w:tab w:val="right" w:leader="dot" w:pos="8306"/>
        </w:tabs>
        <w:ind w:left="960" w:firstLine="480"/>
      </w:pPr>
      <w:hyperlink w:anchor="_Toc5321" w:history="1">
        <w:r>
          <w:rPr>
            <w:rFonts w:hint="eastAsia"/>
          </w:rPr>
          <w:t xml:space="preserve">5.4.1 </w:t>
        </w:r>
        <w:r>
          <w:rPr>
            <w:rFonts w:hint="eastAsia"/>
          </w:rPr>
          <w:t>区域说明</w:t>
        </w:r>
        <w:r>
          <w:tab/>
        </w:r>
        <w:fldSimple w:instr=" PAGEREF _Toc5321 ">
          <w:r>
            <w:t>33</w:t>
          </w:r>
        </w:fldSimple>
      </w:hyperlink>
    </w:p>
    <w:p w14:paraId="429B58BE" w14:textId="77777777" w:rsidR="00CA42D7" w:rsidRDefault="00976F99">
      <w:pPr>
        <w:pStyle w:val="TOC3"/>
        <w:tabs>
          <w:tab w:val="right" w:leader="dot" w:pos="8306"/>
        </w:tabs>
        <w:ind w:left="960" w:firstLine="480"/>
      </w:pPr>
      <w:hyperlink w:anchor="_Toc10369" w:history="1">
        <w:r>
          <w:rPr>
            <w:rFonts w:hint="eastAsia"/>
          </w:rPr>
          <w:t xml:space="preserve">5.4.2 </w:t>
        </w:r>
        <w:r>
          <w:rPr>
            <w:rFonts w:hint="eastAsia"/>
          </w:rPr>
          <w:t>选择某个时间区间发生的事件</w:t>
        </w:r>
        <w:r>
          <w:tab/>
        </w:r>
        <w:fldSimple w:instr=" PAGEREF _Toc10369 ">
          <w:r>
            <w:t>35</w:t>
          </w:r>
        </w:fldSimple>
      </w:hyperlink>
    </w:p>
    <w:p w14:paraId="5CA85593" w14:textId="77777777" w:rsidR="00CA42D7" w:rsidRDefault="00976F99">
      <w:pPr>
        <w:pStyle w:val="TOC3"/>
        <w:tabs>
          <w:tab w:val="right" w:leader="dot" w:pos="8306"/>
        </w:tabs>
        <w:ind w:left="960" w:firstLine="480"/>
      </w:pPr>
      <w:hyperlink w:anchor="_Toc14030" w:history="1">
        <w:r>
          <w:rPr>
            <w:rFonts w:hint="eastAsia"/>
          </w:rPr>
          <w:t xml:space="preserve">5.4.3 </w:t>
        </w:r>
        <w:r>
          <w:rPr>
            <w:rFonts w:hint="eastAsia"/>
          </w:rPr>
          <w:t>按联律（连发）个数选择事件</w:t>
        </w:r>
        <w:r>
          <w:tab/>
        </w:r>
        <w:fldSimple w:instr=" PAGEREF _Toc14030 ">
          <w:r>
            <w:t>35</w:t>
          </w:r>
        </w:fldSimple>
      </w:hyperlink>
    </w:p>
    <w:p w14:paraId="40E7DF77" w14:textId="77777777" w:rsidR="00CA42D7" w:rsidRDefault="00976F99">
      <w:pPr>
        <w:pStyle w:val="TOC3"/>
        <w:tabs>
          <w:tab w:val="right" w:leader="dot" w:pos="8306"/>
        </w:tabs>
        <w:ind w:left="960" w:firstLine="480"/>
      </w:pPr>
      <w:hyperlink w:anchor="_Toc569" w:history="1">
        <w:r>
          <w:rPr>
            <w:rFonts w:hint="eastAsia"/>
          </w:rPr>
          <w:t xml:space="preserve">5.4.4 </w:t>
        </w:r>
        <w:r>
          <w:rPr>
            <w:rFonts w:hint="eastAsia"/>
          </w:rPr>
          <w:t>快速保存心电片段图</w:t>
        </w:r>
        <w:r>
          <w:tab/>
        </w:r>
        <w:fldSimple w:instr=" PAGEREF _Toc569 ">
          <w:r>
            <w:t>35</w:t>
          </w:r>
        </w:fldSimple>
      </w:hyperlink>
    </w:p>
    <w:p w14:paraId="1A74A3C3" w14:textId="77777777" w:rsidR="00CA42D7" w:rsidRDefault="00976F99">
      <w:pPr>
        <w:pStyle w:val="TOC2"/>
        <w:tabs>
          <w:tab w:val="clear" w:pos="8296"/>
          <w:tab w:val="right" w:leader="dot" w:pos="8306"/>
        </w:tabs>
      </w:pPr>
      <w:hyperlink w:anchor="_Toc1267" w:history="1">
        <w:r>
          <w:t>5</w:t>
        </w:r>
        <w:r>
          <w:rPr>
            <w:rFonts w:hint="eastAsia"/>
          </w:rPr>
          <w:t>.5</w:t>
        </w:r>
        <w:r>
          <w:t xml:space="preserve"> </w:t>
        </w:r>
        <w:r>
          <w:rPr>
            <w:rFonts w:hint="eastAsia"/>
          </w:rPr>
          <w:t>片段图编辑</w:t>
        </w:r>
        <w:r>
          <w:tab/>
        </w:r>
        <w:fldSimple w:instr=" PAGEREF _Toc1267 ">
          <w:r>
            <w:t>35</w:t>
          </w:r>
        </w:fldSimple>
      </w:hyperlink>
    </w:p>
    <w:p w14:paraId="07BB26EA" w14:textId="77777777" w:rsidR="00CA42D7" w:rsidRDefault="00976F99">
      <w:pPr>
        <w:pStyle w:val="TOC3"/>
        <w:tabs>
          <w:tab w:val="right" w:leader="dot" w:pos="8306"/>
        </w:tabs>
        <w:ind w:left="960" w:firstLine="480"/>
      </w:pPr>
      <w:hyperlink w:anchor="_Toc13826" w:history="1">
        <w:r>
          <w:rPr>
            <w:rFonts w:hint="eastAsia"/>
          </w:rPr>
          <w:t xml:space="preserve">5.5.1 </w:t>
        </w:r>
        <w:r>
          <w:rPr>
            <w:rFonts w:hint="eastAsia"/>
          </w:rPr>
          <w:t>区域说明</w:t>
        </w:r>
        <w:r>
          <w:tab/>
        </w:r>
        <w:fldSimple w:instr=" PAGEREF _Toc13826 ">
          <w:r>
            <w:t>36</w:t>
          </w:r>
        </w:fldSimple>
      </w:hyperlink>
    </w:p>
    <w:p w14:paraId="31D0A5E4" w14:textId="77777777" w:rsidR="00CA42D7" w:rsidRDefault="00976F99">
      <w:pPr>
        <w:pStyle w:val="TOC3"/>
        <w:tabs>
          <w:tab w:val="right" w:leader="dot" w:pos="8306"/>
        </w:tabs>
        <w:ind w:left="960" w:firstLine="480"/>
      </w:pPr>
      <w:hyperlink w:anchor="_Toc32404" w:history="1">
        <w:r>
          <w:rPr>
            <w:rFonts w:hint="eastAsia"/>
          </w:rPr>
          <w:t xml:space="preserve">5.5.2 </w:t>
        </w:r>
        <w:r>
          <w:rPr>
            <w:rFonts w:hint="eastAsia"/>
          </w:rPr>
          <w:t>浏览片段图</w:t>
        </w:r>
        <w:r>
          <w:tab/>
        </w:r>
        <w:fldSimple w:instr=" PAGEREF _Toc32404 ">
          <w:r>
            <w:t>36</w:t>
          </w:r>
        </w:fldSimple>
      </w:hyperlink>
    </w:p>
    <w:p w14:paraId="2C78EF3A" w14:textId="77777777" w:rsidR="00CA42D7" w:rsidRDefault="00976F99">
      <w:pPr>
        <w:pStyle w:val="TOC3"/>
        <w:tabs>
          <w:tab w:val="right" w:leader="dot" w:pos="8306"/>
        </w:tabs>
        <w:ind w:left="960" w:firstLine="480"/>
      </w:pPr>
      <w:hyperlink w:anchor="_Toc1201" w:history="1">
        <w:r>
          <w:rPr>
            <w:rFonts w:hint="eastAsia"/>
          </w:rPr>
          <w:t xml:space="preserve">5.5.3 </w:t>
        </w:r>
        <w:r>
          <w:rPr>
            <w:rFonts w:hint="eastAsia"/>
          </w:rPr>
          <w:t>重新设定片段图的标签</w:t>
        </w:r>
        <w:r>
          <w:tab/>
        </w:r>
        <w:fldSimple w:instr=" PAGEREF _Toc1201 ">
          <w:r>
            <w:t>37</w:t>
          </w:r>
        </w:fldSimple>
      </w:hyperlink>
    </w:p>
    <w:p w14:paraId="367E3DEA" w14:textId="77777777" w:rsidR="00CA42D7" w:rsidRDefault="00976F99">
      <w:pPr>
        <w:pStyle w:val="TOC3"/>
        <w:tabs>
          <w:tab w:val="right" w:leader="dot" w:pos="8306"/>
        </w:tabs>
        <w:ind w:left="960" w:firstLine="480"/>
      </w:pPr>
      <w:hyperlink w:anchor="_Toc8451" w:history="1">
        <w:r>
          <w:rPr>
            <w:rFonts w:hint="eastAsia"/>
          </w:rPr>
          <w:t xml:space="preserve">5.5.4 </w:t>
        </w:r>
        <w:r>
          <w:rPr>
            <w:rFonts w:hint="eastAsia"/>
          </w:rPr>
          <w:t>删除片段图</w:t>
        </w:r>
        <w:r>
          <w:tab/>
        </w:r>
        <w:fldSimple w:instr=" PAGEREF _Toc8451 ">
          <w:r>
            <w:t>37</w:t>
          </w:r>
        </w:fldSimple>
      </w:hyperlink>
    </w:p>
    <w:p w14:paraId="241A1C8A" w14:textId="77777777" w:rsidR="00CA42D7" w:rsidRDefault="00976F99">
      <w:pPr>
        <w:pStyle w:val="TOC2"/>
        <w:tabs>
          <w:tab w:val="clear" w:pos="8296"/>
          <w:tab w:val="right" w:leader="dot" w:pos="8306"/>
        </w:tabs>
      </w:pPr>
      <w:hyperlink w:anchor="_Toc17980" w:history="1">
        <w:r>
          <w:t>5</w:t>
        </w:r>
        <w:r>
          <w:rPr>
            <w:rFonts w:hint="eastAsia"/>
          </w:rPr>
          <w:t>.6</w:t>
        </w:r>
        <w:r>
          <w:t xml:space="preserve"> </w:t>
        </w:r>
        <w:r>
          <w:rPr>
            <w:rFonts w:hint="eastAsia"/>
          </w:rPr>
          <w:t>页扫描</w:t>
        </w:r>
        <w:r>
          <w:tab/>
        </w:r>
        <w:fldSimple w:instr=" PAGEREF _Toc17980 ">
          <w:r>
            <w:t>37</w:t>
          </w:r>
        </w:fldSimple>
      </w:hyperlink>
    </w:p>
    <w:p w14:paraId="18C5AE81" w14:textId="77777777" w:rsidR="00CA42D7" w:rsidRDefault="00976F99">
      <w:pPr>
        <w:pStyle w:val="TOC2"/>
        <w:tabs>
          <w:tab w:val="clear" w:pos="8296"/>
          <w:tab w:val="right" w:leader="dot" w:pos="8306"/>
        </w:tabs>
      </w:pPr>
      <w:hyperlink w:anchor="_Toc16512" w:history="1">
        <w:r>
          <w:t>5</w:t>
        </w:r>
        <w:r>
          <w:rPr>
            <w:rFonts w:hint="eastAsia"/>
          </w:rPr>
          <w:t>.7</w:t>
        </w:r>
        <w:r>
          <w:t xml:space="preserve"> </w:t>
        </w:r>
        <w:r>
          <w:rPr>
            <w:rFonts w:hint="eastAsia"/>
          </w:rPr>
          <w:t>房颤</w:t>
        </w:r>
        <w:r>
          <w:tab/>
        </w:r>
        <w:fldSimple w:instr=" PAGEREF _Toc16512 ">
          <w:r>
            <w:t>39</w:t>
          </w:r>
        </w:fldSimple>
      </w:hyperlink>
    </w:p>
    <w:p w14:paraId="72C45291" w14:textId="77777777" w:rsidR="00CA42D7" w:rsidRDefault="00976F99">
      <w:pPr>
        <w:pStyle w:val="TOC2"/>
        <w:tabs>
          <w:tab w:val="clear" w:pos="8296"/>
          <w:tab w:val="right" w:leader="dot" w:pos="8306"/>
        </w:tabs>
      </w:pPr>
      <w:hyperlink w:anchor="_Toc18205" w:history="1">
        <w:r>
          <w:t>5</w:t>
        </w:r>
        <w:r>
          <w:rPr>
            <w:rFonts w:hint="eastAsia"/>
          </w:rPr>
          <w:t>.8</w:t>
        </w:r>
        <w:r>
          <w:t xml:space="preserve"> </w:t>
        </w:r>
        <w:r>
          <w:rPr>
            <w:rFonts w:hint="eastAsia"/>
          </w:rPr>
          <w:t>S</w:t>
        </w:r>
        <w:r>
          <w:t>T</w:t>
        </w:r>
        <w:r>
          <w:tab/>
        </w:r>
        <w:fldSimple w:instr=" PAGEREF _Toc18205 ">
          <w:r>
            <w:t>41</w:t>
          </w:r>
        </w:fldSimple>
      </w:hyperlink>
    </w:p>
    <w:p w14:paraId="70A07E5B" w14:textId="77777777" w:rsidR="00CA42D7" w:rsidRDefault="00976F99">
      <w:pPr>
        <w:pStyle w:val="TOC2"/>
        <w:tabs>
          <w:tab w:val="clear" w:pos="8296"/>
          <w:tab w:val="right" w:leader="dot" w:pos="8306"/>
        </w:tabs>
      </w:pPr>
      <w:hyperlink w:anchor="_Toc28795" w:history="1">
        <w:r>
          <w:t>5</w:t>
        </w:r>
        <w:r>
          <w:rPr>
            <w:rFonts w:hint="eastAsia"/>
          </w:rPr>
          <w:t>.9 H</w:t>
        </w:r>
        <w:r>
          <w:t>RV</w:t>
        </w:r>
        <w:r>
          <w:tab/>
        </w:r>
        <w:fldSimple w:instr=" PAGEREF _Toc28795 ">
          <w:r>
            <w:t>42</w:t>
          </w:r>
        </w:fldSimple>
      </w:hyperlink>
    </w:p>
    <w:p w14:paraId="581C68A9" w14:textId="77777777" w:rsidR="00CA42D7" w:rsidRDefault="00976F99">
      <w:pPr>
        <w:pStyle w:val="TOC3"/>
        <w:tabs>
          <w:tab w:val="right" w:leader="dot" w:pos="8306"/>
        </w:tabs>
        <w:ind w:left="960" w:firstLine="480"/>
      </w:pPr>
      <w:hyperlink w:anchor="_Toc9328" w:history="1">
        <w:r>
          <w:rPr>
            <w:rFonts w:hint="eastAsia"/>
          </w:rPr>
          <w:t xml:space="preserve">5.9.1 </w:t>
        </w:r>
        <w:r>
          <w:rPr>
            <w:rFonts w:hint="eastAsia"/>
          </w:rPr>
          <w:t>时域分析</w:t>
        </w:r>
        <w:r>
          <w:tab/>
        </w:r>
        <w:fldSimple w:instr=" PAGEREF _Toc9328 ">
          <w:r>
            <w:t>42</w:t>
          </w:r>
        </w:fldSimple>
      </w:hyperlink>
    </w:p>
    <w:p w14:paraId="54E8021F" w14:textId="77777777" w:rsidR="00CA42D7" w:rsidRDefault="00976F99">
      <w:pPr>
        <w:pStyle w:val="TOC3"/>
        <w:tabs>
          <w:tab w:val="right" w:leader="dot" w:pos="8306"/>
        </w:tabs>
        <w:ind w:left="960" w:firstLine="480"/>
      </w:pPr>
      <w:hyperlink w:anchor="_Toc343" w:history="1">
        <w:r>
          <w:rPr>
            <w:rFonts w:hint="eastAsia"/>
          </w:rPr>
          <w:t xml:space="preserve">5.9.2 </w:t>
        </w:r>
        <w:r>
          <w:rPr>
            <w:rFonts w:hint="eastAsia"/>
          </w:rPr>
          <w:t>频域分析</w:t>
        </w:r>
        <w:r>
          <w:tab/>
        </w:r>
        <w:fldSimple w:instr=" PAGEREF _Toc343 ">
          <w:r>
            <w:t>44</w:t>
          </w:r>
        </w:fldSimple>
      </w:hyperlink>
    </w:p>
    <w:p w14:paraId="63A63A39" w14:textId="77777777" w:rsidR="00CA42D7" w:rsidRDefault="00976F99">
      <w:pPr>
        <w:pStyle w:val="TOC3"/>
        <w:tabs>
          <w:tab w:val="right" w:leader="dot" w:pos="8306"/>
        </w:tabs>
        <w:ind w:left="960" w:firstLine="480"/>
      </w:pPr>
      <w:hyperlink w:anchor="_Toc9596" w:history="1">
        <w:r>
          <w:rPr>
            <w:rFonts w:hint="eastAsia"/>
          </w:rPr>
          <w:t xml:space="preserve">5.9.3 </w:t>
        </w:r>
        <w:r>
          <w:rPr>
            <w:rFonts w:hint="eastAsia"/>
          </w:rPr>
          <w:t>非线性分析</w:t>
        </w:r>
        <w:r>
          <w:tab/>
        </w:r>
        <w:fldSimple w:instr=" PAGEREF _Toc9596 ">
          <w:r>
            <w:t>45</w:t>
          </w:r>
        </w:fldSimple>
      </w:hyperlink>
    </w:p>
    <w:p w14:paraId="7B148A2D" w14:textId="77777777" w:rsidR="00CA42D7" w:rsidRDefault="00976F99">
      <w:pPr>
        <w:pStyle w:val="TOC2"/>
        <w:tabs>
          <w:tab w:val="clear" w:pos="8296"/>
          <w:tab w:val="right" w:leader="dot" w:pos="8306"/>
        </w:tabs>
      </w:pPr>
      <w:hyperlink w:anchor="_Toc22769" w:history="1">
        <w:r>
          <w:t>5.</w:t>
        </w:r>
        <w:r>
          <w:rPr>
            <w:rFonts w:hint="eastAsia"/>
          </w:rPr>
          <w:t>10</w:t>
        </w:r>
        <w:r>
          <w:t xml:space="preserve"> </w:t>
        </w:r>
        <w:r>
          <w:rPr>
            <w:rFonts w:hint="eastAsia"/>
          </w:rPr>
          <w:t>直方图</w:t>
        </w:r>
        <w:r>
          <w:tab/>
        </w:r>
        <w:fldSimple w:instr=" PAGEREF _Toc22769 ">
          <w:r>
            <w:t>46</w:t>
          </w:r>
        </w:fldSimple>
      </w:hyperlink>
    </w:p>
    <w:p w14:paraId="5E05C8A5" w14:textId="77777777" w:rsidR="00CA42D7" w:rsidRDefault="00976F99">
      <w:pPr>
        <w:pStyle w:val="TOC2"/>
        <w:tabs>
          <w:tab w:val="clear" w:pos="8296"/>
          <w:tab w:val="right" w:leader="dot" w:pos="8306"/>
        </w:tabs>
      </w:pPr>
      <w:hyperlink w:anchor="_Toc11670" w:history="1">
        <w:r>
          <w:t>5</w:t>
        </w:r>
        <w:r>
          <w:rPr>
            <w:rFonts w:hint="eastAsia"/>
          </w:rPr>
          <w:t>.11</w:t>
        </w:r>
        <w:r>
          <w:t xml:space="preserve"> </w:t>
        </w:r>
        <w:r>
          <w:rPr>
            <w:rFonts w:hint="eastAsia"/>
          </w:rPr>
          <w:t>报告编辑</w:t>
        </w:r>
        <w:r>
          <w:tab/>
        </w:r>
        <w:fldSimple w:instr=" PAGEREF _Toc11670 ">
          <w:r>
            <w:t>47</w:t>
          </w:r>
        </w:fldSimple>
      </w:hyperlink>
    </w:p>
    <w:p w14:paraId="1EEF5C27" w14:textId="77777777" w:rsidR="00CA42D7" w:rsidRDefault="00976F99">
      <w:pPr>
        <w:pStyle w:val="TOC2"/>
        <w:tabs>
          <w:tab w:val="clear" w:pos="8296"/>
          <w:tab w:val="right" w:leader="dot" w:pos="8306"/>
        </w:tabs>
      </w:pPr>
      <w:hyperlink w:anchor="_Toc13963" w:history="1">
        <w:r>
          <w:t>5</w:t>
        </w:r>
        <w:r>
          <w:rPr>
            <w:rFonts w:hint="eastAsia"/>
          </w:rPr>
          <w:t>.12</w:t>
        </w:r>
        <w:r>
          <w:t xml:space="preserve"> </w:t>
        </w:r>
        <w:r>
          <w:rPr>
            <w:rFonts w:hint="eastAsia"/>
          </w:rPr>
          <w:t>生成报告</w:t>
        </w:r>
        <w:r>
          <w:tab/>
        </w:r>
        <w:fldSimple w:instr=" PAGEREF _Toc13963 ">
          <w:r>
            <w:t>48</w:t>
          </w:r>
        </w:fldSimple>
      </w:hyperlink>
    </w:p>
    <w:p w14:paraId="5FAF0175" w14:textId="77777777" w:rsidR="00CA42D7" w:rsidRDefault="00976F99">
      <w:pPr>
        <w:pStyle w:val="TOC3"/>
        <w:tabs>
          <w:tab w:val="right" w:leader="dot" w:pos="8306"/>
        </w:tabs>
        <w:ind w:left="960" w:firstLine="480"/>
      </w:pPr>
      <w:hyperlink w:anchor="_Toc19251" w:history="1">
        <w:r>
          <w:rPr>
            <w:rFonts w:hint="eastAsia"/>
            <w:szCs w:val="32"/>
          </w:rPr>
          <w:t xml:space="preserve">5.12.1 </w:t>
        </w:r>
        <w:r>
          <w:rPr>
            <w:rFonts w:hint="eastAsia"/>
            <w:szCs w:val="32"/>
          </w:rPr>
          <w:t>区域说明</w:t>
        </w:r>
        <w:r>
          <w:tab/>
        </w:r>
        <w:fldSimple w:instr=" PAGEREF _Toc19251 ">
          <w:r>
            <w:t>48</w:t>
          </w:r>
        </w:fldSimple>
      </w:hyperlink>
    </w:p>
    <w:p w14:paraId="57D7D5AC" w14:textId="77777777" w:rsidR="00CA42D7" w:rsidRDefault="00976F99">
      <w:pPr>
        <w:pStyle w:val="TOC3"/>
        <w:tabs>
          <w:tab w:val="right" w:leader="dot" w:pos="8306"/>
        </w:tabs>
        <w:ind w:left="960" w:firstLine="480"/>
      </w:pPr>
      <w:hyperlink w:anchor="_Toc29207" w:history="1">
        <w:r>
          <w:rPr>
            <w:rFonts w:hint="eastAsia"/>
          </w:rPr>
          <w:t xml:space="preserve">5.12.2 </w:t>
        </w:r>
        <w:r>
          <w:rPr>
            <w:rFonts w:hint="eastAsia"/>
          </w:rPr>
          <w:t>编辑分析结论</w:t>
        </w:r>
        <w:r>
          <w:tab/>
        </w:r>
        <w:fldSimple w:instr=" PAGEREF _Toc29207 ">
          <w:r>
            <w:t>49</w:t>
          </w:r>
        </w:fldSimple>
      </w:hyperlink>
    </w:p>
    <w:p w14:paraId="0E2CFE1B" w14:textId="77777777" w:rsidR="00CA42D7" w:rsidRDefault="00976F99">
      <w:pPr>
        <w:pStyle w:val="TOC3"/>
        <w:tabs>
          <w:tab w:val="right" w:leader="dot" w:pos="8306"/>
        </w:tabs>
        <w:ind w:left="960" w:firstLine="480"/>
      </w:pPr>
      <w:hyperlink w:anchor="_Toc13441" w:history="1">
        <w:r>
          <w:rPr>
            <w:rFonts w:hint="eastAsia"/>
          </w:rPr>
          <w:t xml:space="preserve">5.12.3 </w:t>
        </w:r>
        <w:r>
          <w:rPr>
            <w:rFonts w:hint="eastAsia"/>
          </w:rPr>
          <w:t>报告预览</w:t>
        </w:r>
        <w:r>
          <w:t>/</w:t>
        </w:r>
        <w:r>
          <w:t>打印</w:t>
        </w:r>
        <w:r>
          <w:tab/>
        </w:r>
        <w:fldSimple w:instr=" PAGEREF _Toc13441 ">
          <w:r>
            <w:t>50</w:t>
          </w:r>
        </w:fldSimple>
      </w:hyperlink>
    </w:p>
    <w:p w14:paraId="6F1D0462" w14:textId="77777777" w:rsidR="00CA42D7" w:rsidRDefault="00976F99">
      <w:pPr>
        <w:pStyle w:val="TOC2"/>
        <w:tabs>
          <w:tab w:val="clear" w:pos="8296"/>
          <w:tab w:val="right" w:leader="dot" w:pos="8306"/>
        </w:tabs>
      </w:pPr>
      <w:hyperlink w:anchor="_Toc22256" w:history="1">
        <w:r>
          <w:t>5</w:t>
        </w:r>
        <w:r>
          <w:rPr>
            <w:rFonts w:hint="eastAsia"/>
          </w:rPr>
          <w:t>.13</w:t>
        </w:r>
        <w:r>
          <w:t xml:space="preserve"> </w:t>
        </w:r>
        <w:r>
          <w:rPr>
            <w:rFonts w:hint="eastAsia"/>
          </w:rPr>
          <w:t>返回</w:t>
        </w:r>
        <w:r>
          <w:tab/>
        </w:r>
        <w:fldSimple w:instr=" PAGEREF _Toc22256 ">
          <w:r>
            <w:t>50</w:t>
          </w:r>
        </w:fldSimple>
      </w:hyperlink>
    </w:p>
    <w:p w14:paraId="473E14BE" w14:textId="77777777" w:rsidR="00CA42D7" w:rsidRDefault="00976F99">
      <w:pPr>
        <w:pStyle w:val="TOC1"/>
        <w:tabs>
          <w:tab w:val="clear" w:pos="8296"/>
          <w:tab w:val="right" w:leader="dot" w:pos="8306"/>
        </w:tabs>
      </w:pPr>
      <w:hyperlink w:anchor="_Toc17874" w:history="1">
        <w:r>
          <w:t>6</w:t>
        </w:r>
        <w:r>
          <w:rPr>
            <w:rFonts w:hint="eastAsia"/>
          </w:rPr>
          <w:t xml:space="preserve"> </w:t>
        </w:r>
        <w:r>
          <w:rPr>
            <w:rFonts w:hint="eastAsia"/>
          </w:rPr>
          <w:t>报告预览</w:t>
        </w:r>
        <w:r>
          <w:rPr>
            <w:rFonts w:hint="eastAsia"/>
          </w:rPr>
          <w:t>/</w:t>
        </w:r>
        <w:r>
          <w:rPr>
            <w:rFonts w:hint="eastAsia"/>
          </w:rPr>
          <w:t>打印</w:t>
        </w:r>
        <w:r>
          <w:tab/>
        </w:r>
        <w:fldSimple w:instr=" PAGEREF _Toc17874 ">
          <w:r>
            <w:t>50</w:t>
          </w:r>
        </w:fldSimple>
      </w:hyperlink>
    </w:p>
    <w:p w14:paraId="3B7B4444" w14:textId="77777777" w:rsidR="00CA42D7" w:rsidRDefault="00976F99">
      <w:pPr>
        <w:pStyle w:val="1"/>
        <w:ind w:firstLineChars="0" w:firstLine="0"/>
        <w:rPr>
          <w:b w:val="0"/>
          <w:bCs w:val="0"/>
          <w:lang w:val="zh-CN"/>
        </w:rPr>
        <w:sectPr w:rsidR="00CA42D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r>
        <w:rPr>
          <w:bCs w:val="0"/>
          <w:lang w:val="zh-CN"/>
        </w:rPr>
        <w:fldChar w:fldCharType="end"/>
      </w:r>
    </w:p>
    <w:p w14:paraId="02F6BDA6" w14:textId="77777777" w:rsidR="00CA42D7" w:rsidRDefault="00976F99">
      <w:pPr>
        <w:pStyle w:val="1"/>
        <w:ind w:firstLineChars="0" w:firstLine="0"/>
      </w:pPr>
      <w:bookmarkStart w:id="4" w:name="_Toc20130"/>
      <w:bookmarkStart w:id="5" w:name="_Toc28847"/>
      <w:bookmarkStart w:id="6" w:name="_Toc3598"/>
      <w:bookmarkStart w:id="7" w:name="_Toc28277"/>
      <w:bookmarkStart w:id="8" w:name="_Toc32334"/>
      <w:bookmarkStart w:id="9" w:name="_Toc11183"/>
      <w:bookmarkStart w:id="10" w:name="_Toc15575"/>
      <w:bookmarkStart w:id="11" w:name="_Toc17125"/>
      <w:bookmarkStart w:id="12" w:name="_Toc16352"/>
      <w:bookmarkStart w:id="13" w:name="_Toc13132"/>
      <w:bookmarkStart w:id="14" w:name="_Toc5316"/>
      <w:bookmarkStart w:id="15" w:name="_Toc14905"/>
      <w:bookmarkStart w:id="16" w:name="_Toc19275"/>
      <w:bookmarkStart w:id="17" w:name="_Toc11490"/>
      <w:bookmarkStart w:id="18" w:name="_Toc6477"/>
      <w:bookmarkStart w:id="19" w:name="_Toc3569"/>
      <w:bookmarkStart w:id="20" w:name="_Toc6753"/>
      <w:bookmarkStart w:id="21" w:name="_Toc5234"/>
      <w:bookmarkStart w:id="22" w:name="_Toc11408"/>
      <w:bookmarkStart w:id="23" w:name="_Toc31735"/>
      <w:bookmarkStart w:id="24" w:name="_Toc18195"/>
      <w:bookmarkStart w:id="25" w:name="_Toc40880719"/>
      <w:bookmarkStart w:id="26" w:name="_Toc13967"/>
      <w:bookmarkStart w:id="27" w:name="_Toc15727"/>
      <w:bookmarkStart w:id="28" w:name="_Toc38631350"/>
      <w:bookmarkStart w:id="29" w:name="_Toc22235"/>
      <w:bookmarkStart w:id="30" w:name="_Toc7664"/>
      <w:r>
        <w:lastRenderedPageBreak/>
        <w:t xml:space="preserve">1 </w:t>
      </w:r>
      <w:r>
        <w:rPr>
          <w:rFonts w:hint="eastAsia"/>
        </w:rPr>
        <w:t>导言</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ED62DB8" w14:textId="77777777" w:rsidR="00CA42D7" w:rsidRDefault="00976F99">
      <w:pPr>
        <w:pStyle w:val="af3"/>
        <w:numPr>
          <w:ilvl w:val="255"/>
          <w:numId w:val="0"/>
        </w:numPr>
        <w:ind w:firstLineChars="100" w:firstLine="301"/>
        <w:rPr>
          <w:rFonts w:ascii="黑体" w:eastAsia="黑体" w:hAnsi="宋体" w:cs="黑体"/>
          <w:b/>
          <w:bCs/>
          <w:color w:val="000000"/>
          <w:kern w:val="0"/>
          <w:sz w:val="30"/>
          <w:szCs w:val="30"/>
          <w:lang w:bidi="ar"/>
        </w:rPr>
      </w:pPr>
      <w:r>
        <w:rPr>
          <w:rFonts w:ascii="黑体" w:eastAsia="黑体" w:hAnsi="宋体" w:cs="黑体"/>
          <w:b/>
          <w:bCs/>
          <w:color w:val="000000"/>
          <w:kern w:val="0"/>
          <w:sz w:val="30"/>
          <w:szCs w:val="30"/>
          <w:lang w:bidi="ar"/>
        </w:rPr>
        <w:t>阅读须知</w:t>
      </w:r>
    </w:p>
    <w:p w14:paraId="09A4D054" w14:textId="77777777" w:rsidR="00CA42D7" w:rsidRDefault="00976F99">
      <w:pPr>
        <w:widowControl/>
        <w:spacing w:line="240" w:lineRule="auto"/>
        <w:ind w:firstLine="400"/>
        <w:jc w:val="left"/>
        <w:rPr>
          <w:rFonts w:ascii="黑体" w:eastAsia="黑体" w:hAnsi="宋体" w:cs="黑体"/>
          <w:color w:val="000000"/>
          <w:kern w:val="0"/>
          <w:sz w:val="20"/>
          <w:szCs w:val="20"/>
          <w:lang w:bidi="ar"/>
        </w:rPr>
      </w:pPr>
      <w:r>
        <w:rPr>
          <w:rFonts w:ascii="宋体" w:hAnsi="宋体" w:cs="宋体" w:hint="eastAsia"/>
          <w:color w:val="000000"/>
          <w:kern w:val="0"/>
          <w:sz w:val="20"/>
          <w:szCs w:val="20"/>
          <w:lang w:bidi="ar"/>
        </w:rPr>
        <w:t>为安全操作并充分发挥本软件的功能，提高操作速度和享受娴熟操作的愉快，以及避免一些新用户都可能遇到的共同问题，本操作手册尽量考虑到所有操作过程中可能遇到的问题，务请在使用之前详细阅读本说明书。建议将本书放在使用环境中或由操作人员保管，以便在操作中随时参阅。本说明书内容可能在未预告通知的情况下作变更。</w:t>
      </w:r>
    </w:p>
    <w:p w14:paraId="12D8E0E3" w14:textId="77777777" w:rsidR="00CA42D7" w:rsidRDefault="00976F99">
      <w:pPr>
        <w:pStyle w:val="af3"/>
        <w:numPr>
          <w:ilvl w:val="255"/>
          <w:numId w:val="0"/>
        </w:numPr>
        <w:ind w:firstLineChars="100" w:firstLine="301"/>
        <w:rPr>
          <w:rFonts w:ascii="黑体" w:eastAsia="黑体" w:hAnsi="宋体" w:cs="黑体"/>
          <w:b/>
          <w:bCs/>
          <w:color w:val="000000"/>
          <w:kern w:val="0"/>
          <w:sz w:val="30"/>
          <w:szCs w:val="30"/>
          <w:lang w:bidi="ar"/>
        </w:rPr>
      </w:pPr>
      <w:r>
        <w:rPr>
          <w:rFonts w:ascii="黑体" w:eastAsia="黑体" w:hAnsi="宋体" w:cs="黑体" w:hint="eastAsia"/>
          <w:b/>
          <w:bCs/>
          <w:color w:val="000000"/>
          <w:kern w:val="0"/>
          <w:sz w:val="30"/>
          <w:szCs w:val="30"/>
          <w:lang w:bidi="ar"/>
        </w:rPr>
        <w:t>适用范围</w:t>
      </w:r>
    </w:p>
    <w:p w14:paraId="25382B0D" w14:textId="77777777" w:rsidR="00CA42D7" w:rsidRDefault="00976F99">
      <w:pPr>
        <w:widowControl/>
        <w:spacing w:line="240" w:lineRule="auto"/>
        <w:ind w:firstLine="400"/>
        <w:jc w:val="left"/>
        <w:rPr>
          <w:rFonts w:ascii="宋体" w:hAnsi="宋体" w:cs="宋体"/>
          <w:color w:val="000000"/>
          <w:kern w:val="0"/>
          <w:sz w:val="20"/>
          <w:szCs w:val="20"/>
          <w:lang w:bidi="ar"/>
        </w:rPr>
      </w:pPr>
      <w:commentRangeStart w:id="31"/>
      <w:r>
        <w:rPr>
          <w:rFonts w:ascii="宋体" w:hAnsi="宋体" w:cs="宋体" w:hint="eastAsia"/>
          <w:color w:val="000000"/>
          <w:kern w:val="0"/>
          <w:sz w:val="20"/>
          <w:szCs w:val="20"/>
          <w:lang w:bidi="ar"/>
        </w:rPr>
        <w:t>本公司动态心电分析软件</w:t>
      </w:r>
      <w:proofErr w:type="gramStart"/>
      <w:r>
        <w:rPr>
          <w:rFonts w:ascii="宋体" w:hAnsi="宋体" w:cs="宋体" w:hint="eastAsia"/>
          <w:color w:val="000000"/>
          <w:kern w:val="0"/>
          <w:sz w:val="20"/>
          <w:szCs w:val="20"/>
          <w:lang w:bidi="ar"/>
        </w:rPr>
        <w:t>供配套</w:t>
      </w:r>
      <w:proofErr w:type="gramEnd"/>
      <w:r>
        <w:rPr>
          <w:rFonts w:ascii="宋体" w:hAnsi="宋体" w:cs="宋体" w:hint="eastAsia"/>
          <w:color w:val="000000"/>
          <w:kern w:val="0"/>
          <w:sz w:val="20"/>
          <w:szCs w:val="20"/>
          <w:lang w:bidi="ar"/>
        </w:rPr>
        <w:t>使用十二导联动态心电记录仪的医疗单位使用。主要实现了对心血管受检者动态或者静态的心电信号进行传输和辅助分析处理。</w:t>
      </w:r>
      <w:commentRangeEnd w:id="31"/>
      <w:r>
        <w:rPr>
          <w:rStyle w:val="af2"/>
        </w:rPr>
        <w:commentReference w:id="31"/>
      </w:r>
    </w:p>
    <w:p w14:paraId="76D8493E" w14:textId="77777777" w:rsidR="00CA42D7" w:rsidRDefault="00976F99">
      <w:pPr>
        <w:widowControl/>
        <w:numPr>
          <w:ilvl w:val="0"/>
          <w:numId w:val="1"/>
        </w:numPr>
        <w:spacing w:line="240" w:lineRule="auto"/>
        <w:ind w:left="839" w:firstLineChars="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动态心电分析软件（以下简称分析软件）预期仅由经过培训的操作者使用。</w:t>
      </w:r>
    </w:p>
    <w:p w14:paraId="627EC037" w14:textId="77777777" w:rsidR="00CA42D7" w:rsidRDefault="00976F99">
      <w:pPr>
        <w:widowControl/>
        <w:numPr>
          <w:ilvl w:val="0"/>
          <w:numId w:val="1"/>
        </w:numPr>
        <w:spacing w:line="240" w:lineRule="auto"/>
        <w:ind w:left="839" w:firstLineChars="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分析软件预期主要在医院使用，但也可以用于诊所、医师研究室、外展中心或者任何执行心电图检查的地方；</w:t>
      </w:r>
    </w:p>
    <w:p w14:paraId="33A0DF04" w14:textId="77777777" w:rsidR="00CA42D7" w:rsidRDefault="00976F99">
      <w:pPr>
        <w:widowControl/>
        <w:numPr>
          <w:ilvl w:val="0"/>
          <w:numId w:val="1"/>
        </w:numPr>
        <w:spacing w:line="240" w:lineRule="auto"/>
        <w:ind w:left="839" w:firstLineChars="0"/>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分析软件不向用户提供诊断观点，仅提供形态学、节律的辅助分析，医师可以根据这些说明得出自己的观点</w:t>
      </w:r>
    </w:p>
    <w:p w14:paraId="3D98588C" w14:textId="77777777" w:rsidR="00CA42D7" w:rsidRDefault="00976F99">
      <w:pPr>
        <w:widowControl/>
        <w:numPr>
          <w:ilvl w:val="0"/>
          <w:numId w:val="1"/>
        </w:numPr>
        <w:spacing w:line="240" w:lineRule="auto"/>
        <w:ind w:left="839" w:firstLineChars="0"/>
        <w:jc w:val="left"/>
        <w:rPr>
          <w:rFonts w:ascii="黑体" w:eastAsia="黑体" w:hAnsi="宋体" w:cs="黑体"/>
          <w:color w:val="000000"/>
          <w:kern w:val="0"/>
          <w:sz w:val="20"/>
          <w:szCs w:val="20"/>
          <w:lang w:bidi="ar"/>
        </w:rPr>
      </w:pPr>
      <w:r>
        <w:rPr>
          <w:rFonts w:ascii="宋体" w:hAnsi="宋体" w:cs="宋体" w:hint="eastAsia"/>
          <w:color w:val="000000"/>
          <w:kern w:val="0"/>
          <w:sz w:val="20"/>
          <w:szCs w:val="20"/>
          <w:lang w:bidi="ar"/>
        </w:rPr>
        <w:t>分析软件预期不用于家庭；</w:t>
      </w:r>
    </w:p>
    <w:p w14:paraId="1889C043" w14:textId="77777777" w:rsidR="00CA42D7" w:rsidRDefault="00976F99">
      <w:pPr>
        <w:pStyle w:val="af3"/>
        <w:spacing w:line="240" w:lineRule="auto"/>
        <w:ind w:firstLineChars="100" w:firstLine="301"/>
        <w:rPr>
          <w:rFonts w:ascii="黑体" w:eastAsia="黑体" w:hAnsi="宋体" w:cs="黑体"/>
          <w:b/>
          <w:bCs/>
          <w:color w:val="000000"/>
          <w:kern w:val="0"/>
          <w:sz w:val="10"/>
          <w:szCs w:val="10"/>
          <w:lang w:bidi="ar"/>
        </w:rPr>
      </w:pPr>
      <w:r>
        <w:rPr>
          <w:rFonts w:ascii="黑体" w:eastAsia="黑体" w:hAnsi="宋体" w:cs="黑体" w:hint="eastAsia"/>
          <w:b/>
          <w:bCs/>
          <w:color w:val="000000"/>
          <w:kern w:val="0"/>
          <w:sz w:val="30"/>
          <w:szCs w:val="30"/>
          <w:lang w:bidi="ar"/>
        </w:rPr>
        <w:t>有关安装和操作的重要说明</w:t>
      </w:r>
    </w:p>
    <w:p w14:paraId="77A1962A" w14:textId="77777777" w:rsidR="00CA42D7" w:rsidRDefault="00976F99">
      <w:pPr>
        <w:pStyle w:val="af3"/>
        <w:numPr>
          <w:ilvl w:val="0"/>
          <w:numId w:val="2"/>
        </w:numPr>
        <w:spacing w:line="240" w:lineRule="auto"/>
        <w:ind w:firstLineChars="0"/>
        <w:rPr>
          <w:rFonts w:ascii="黑体" w:eastAsia="黑体" w:hAnsi="黑体" w:cs="黑体"/>
          <w:sz w:val="20"/>
          <w:szCs w:val="20"/>
        </w:rPr>
      </w:pPr>
      <w:r>
        <w:rPr>
          <w:rFonts w:ascii="黑体" w:eastAsia="黑体" w:hAnsi="黑体" w:cs="黑体" w:hint="eastAsia"/>
          <w:sz w:val="20"/>
          <w:szCs w:val="20"/>
        </w:rPr>
        <w:t>计算机</w:t>
      </w:r>
    </w:p>
    <w:p w14:paraId="0D0AC292"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软件运行所需的最低硬件配置、软件环境和网络条件：</w:t>
      </w:r>
    </w:p>
    <w:p w14:paraId="70D71182"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CPU：intel(R) Core(TM) i5-8250 及以上</w:t>
      </w:r>
    </w:p>
    <w:p w14:paraId="05C7AA75"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内存：8GB及以上</w:t>
      </w:r>
    </w:p>
    <w:p w14:paraId="57E2F24A"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硬盘：1000GB</w:t>
      </w:r>
    </w:p>
    <w:p w14:paraId="3875EC08"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接口：USB2.0</w:t>
      </w:r>
    </w:p>
    <w:p w14:paraId="1EECBF02"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显卡：支持1920×1080显示分辨率</w:t>
      </w:r>
    </w:p>
    <w:p w14:paraId="7B6869DE"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显示器：分辨率1920×1080</w:t>
      </w:r>
    </w:p>
    <w:p w14:paraId="6FB2680D"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打印机：HP M227FDN</w:t>
      </w:r>
    </w:p>
    <w:p w14:paraId="2A4EA50C"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操作系统：64位Windows10、64位Windows7操作系统</w:t>
      </w:r>
    </w:p>
    <w:p w14:paraId="261E8D9C"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支持软件：.net 4.7.2</w:t>
      </w:r>
    </w:p>
    <w:p w14:paraId="7D2B61C0" w14:textId="77777777" w:rsidR="00CA42D7" w:rsidRDefault="00976F99">
      <w:pPr>
        <w:spacing w:line="400" w:lineRule="exact"/>
        <w:ind w:left="839" w:firstLine="400"/>
        <w:rPr>
          <w:rFonts w:ascii="宋体" w:hAnsi="宋体" w:cs="宋体"/>
          <w:sz w:val="20"/>
          <w:szCs w:val="20"/>
        </w:rPr>
      </w:pPr>
      <w:r>
        <w:rPr>
          <w:rFonts w:ascii="宋体" w:hAnsi="宋体" w:cs="宋体" w:hint="eastAsia"/>
          <w:sz w:val="20"/>
          <w:szCs w:val="20"/>
        </w:rPr>
        <w:t>网络条件：互联网状态下，百兆宽带</w:t>
      </w:r>
    </w:p>
    <w:p w14:paraId="0451F8EA" w14:textId="77777777" w:rsidR="00CA42D7" w:rsidRDefault="00976F99">
      <w:pPr>
        <w:pStyle w:val="af3"/>
        <w:numPr>
          <w:ilvl w:val="0"/>
          <w:numId w:val="2"/>
        </w:numPr>
        <w:spacing w:line="240" w:lineRule="auto"/>
        <w:ind w:firstLineChars="0"/>
        <w:rPr>
          <w:rFonts w:ascii="黑体" w:eastAsia="黑体" w:hAnsi="黑体" w:cs="黑体"/>
          <w:sz w:val="20"/>
          <w:szCs w:val="20"/>
        </w:rPr>
      </w:pPr>
      <w:r>
        <w:rPr>
          <w:rFonts w:ascii="黑体" w:eastAsia="黑体" w:hAnsi="黑体" w:cs="黑体" w:hint="eastAsia"/>
          <w:sz w:val="20"/>
          <w:szCs w:val="20"/>
        </w:rPr>
        <w:t>电源</w:t>
      </w:r>
    </w:p>
    <w:p w14:paraId="57C6EDB7" w14:textId="77777777" w:rsidR="00CA42D7" w:rsidRDefault="00976F99">
      <w:pPr>
        <w:pStyle w:val="af3"/>
        <w:spacing w:line="240" w:lineRule="auto"/>
        <w:ind w:left="1260" w:firstLineChars="0" w:firstLine="0"/>
        <w:rPr>
          <w:rFonts w:ascii="宋体" w:hAnsi="宋体" w:cs="宋体"/>
          <w:sz w:val="20"/>
          <w:szCs w:val="20"/>
        </w:rPr>
      </w:pPr>
      <w:r>
        <w:rPr>
          <w:rFonts w:ascii="宋体" w:hAnsi="宋体" w:cs="宋体" w:hint="eastAsia"/>
          <w:sz w:val="20"/>
          <w:szCs w:val="20"/>
        </w:rPr>
        <w:t>如果当地电源经常发生电压波动或出现断电现象，我们建议及时保存数据。</w:t>
      </w:r>
    </w:p>
    <w:p w14:paraId="059A74FA" w14:textId="77777777" w:rsidR="00CA42D7" w:rsidRDefault="00976F99">
      <w:pPr>
        <w:pStyle w:val="af3"/>
        <w:numPr>
          <w:ilvl w:val="0"/>
          <w:numId w:val="2"/>
        </w:numPr>
        <w:spacing w:line="240" w:lineRule="auto"/>
        <w:ind w:firstLineChars="0"/>
        <w:rPr>
          <w:rFonts w:ascii="宋体" w:hAnsi="宋体" w:cs="宋体"/>
          <w:sz w:val="20"/>
          <w:szCs w:val="20"/>
        </w:rPr>
      </w:pPr>
      <w:r>
        <w:rPr>
          <w:rFonts w:ascii="黑体" w:eastAsia="黑体" w:hAnsi="黑体" w:cs="黑体" w:hint="eastAsia"/>
          <w:sz w:val="20"/>
          <w:szCs w:val="20"/>
        </w:rPr>
        <w:t>安装、升级</w:t>
      </w:r>
    </w:p>
    <w:p w14:paraId="11865917" w14:textId="77777777" w:rsidR="00CA42D7" w:rsidRDefault="00976F99">
      <w:pPr>
        <w:pStyle w:val="af3"/>
        <w:spacing w:line="240" w:lineRule="auto"/>
        <w:ind w:left="1260" w:firstLineChars="0" w:firstLine="0"/>
        <w:rPr>
          <w:rFonts w:ascii="宋体" w:hAnsi="宋体" w:cs="宋体"/>
          <w:sz w:val="20"/>
          <w:szCs w:val="20"/>
        </w:rPr>
      </w:pPr>
      <w:r>
        <w:rPr>
          <w:rFonts w:ascii="宋体" w:hAnsi="宋体" w:cs="宋体" w:hint="eastAsia"/>
          <w:sz w:val="20"/>
          <w:szCs w:val="20"/>
        </w:rPr>
        <w:t>系统只可以由通心络科（河北）科技有限公司培训的人员安装、升级。对医院机构人员的培训在安装过程中进行。</w:t>
      </w:r>
    </w:p>
    <w:p w14:paraId="6A1478A8" w14:textId="77777777" w:rsidR="00CA42D7" w:rsidRDefault="00976F99">
      <w:pPr>
        <w:pStyle w:val="af3"/>
        <w:numPr>
          <w:ilvl w:val="0"/>
          <w:numId w:val="2"/>
        </w:numPr>
        <w:spacing w:line="240" w:lineRule="auto"/>
        <w:ind w:firstLineChars="0"/>
        <w:rPr>
          <w:rFonts w:ascii="黑体" w:eastAsia="黑体" w:hAnsi="黑体" w:cs="黑体"/>
          <w:sz w:val="20"/>
          <w:szCs w:val="20"/>
        </w:rPr>
      </w:pPr>
      <w:r>
        <w:rPr>
          <w:rFonts w:ascii="黑体" w:eastAsia="黑体" w:hAnsi="黑体" w:cs="黑体" w:hint="eastAsia"/>
          <w:sz w:val="20"/>
          <w:szCs w:val="20"/>
        </w:rPr>
        <w:t>软件授权</w:t>
      </w:r>
    </w:p>
    <w:p w14:paraId="2E65B2CD" w14:textId="77777777" w:rsidR="00CA42D7" w:rsidRDefault="00976F99">
      <w:pPr>
        <w:pStyle w:val="af3"/>
        <w:spacing w:line="240" w:lineRule="auto"/>
        <w:ind w:left="1260" w:firstLineChars="0" w:firstLine="0"/>
        <w:rPr>
          <w:rFonts w:ascii="宋体" w:hAnsi="宋体" w:cs="宋体"/>
          <w:sz w:val="20"/>
          <w:szCs w:val="20"/>
        </w:rPr>
      </w:pPr>
      <w:r>
        <w:rPr>
          <w:rFonts w:ascii="宋体" w:hAnsi="宋体" w:cs="宋体" w:hint="eastAsia"/>
          <w:sz w:val="20"/>
          <w:szCs w:val="20"/>
        </w:rPr>
        <w:t>本软件采取账号密码授权的方式预防版权侵犯。</w:t>
      </w:r>
    </w:p>
    <w:p w14:paraId="0E894049" w14:textId="77777777" w:rsidR="00CA42D7" w:rsidRDefault="00976F99">
      <w:pPr>
        <w:pStyle w:val="af3"/>
        <w:numPr>
          <w:ilvl w:val="0"/>
          <w:numId w:val="2"/>
        </w:numPr>
        <w:spacing w:line="240" w:lineRule="auto"/>
        <w:ind w:firstLineChars="0"/>
        <w:rPr>
          <w:rFonts w:ascii="黑体" w:eastAsia="黑体" w:hAnsi="黑体" w:cs="黑体"/>
          <w:sz w:val="20"/>
          <w:szCs w:val="20"/>
        </w:rPr>
      </w:pPr>
      <w:r>
        <w:rPr>
          <w:rFonts w:ascii="黑体" w:eastAsia="黑体" w:hAnsi="黑体" w:cs="黑体" w:hint="eastAsia"/>
          <w:sz w:val="20"/>
          <w:szCs w:val="20"/>
        </w:rPr>
        <w:t>改变系统设定</w:t>
      </w:r>
    </w:p>
    <w:p w14:paraId="4273F3E1" w14:textId="77777777" w:rsidR="00CA42D7" w:rsidRDefault="00976F99">
      <w:pPr>
        <w:pStyle w:val="af3"/>
        <w:spacing w:line="240" w:lineRule="auto"/>
        <w:ind w:left="1260" w:firstLineChars="0" w:firstLine="0"/>
        <w:rPr>
          <w:ins w:id="32" w:author="张霄恒（弓雨心）" w:date="2020-07-09T10:03:00Z"/>
          <w:rFonts w:ascii="宋体" w:hAnsi="宋体" w:cs="宋体"/>
          <w:sz w:val="20"/>
          <w:szCs w:val="20"/>
        </w:rPr>
      </w:pPr>
      <w:r>
        <w:rPr>
          <w:rFonts w:ascii="宋体" w:hAnsi="宋体" w:cs="宋体" w:hint="eastAsia"/>
          <w:sz w:val="20"/>
          <w:szCs w:val="20"/>
        </w:rPr>
        <w:lastRenderedPageBreak/>
        <w:t>系统是预先配置的，这些设定只可以由经过本公司培训的人员进行修改，不当修改可能会导致严重的软件失效。</w:t>
      </w:r>
    </w:p>
    <w:p w14:paraId="755FE3E3" w14:textId="77777777" w:rsidR="00CA42D7" w:rsidRDefault="00976F99">
      <w:pPr>
        <w:pStyle w:val="af3"/>
        <w:numPr>
          <w:ilvl w:val="0"/>
          <w:numId w:val="2"/>
        </w:numPr>
        <w:spacing w:line="240" w:lineRule="auto"/>
        <w:ind w:firstLineChars="0"/>
        <w:rPr>
          <w:ins w:id="33" w:author="张霄恒（弓雨心）" w:date="2020-07-09T10:03:00Z"/>
          <w:rFonts w:ascii="黑体" w:eastAsia="黑体" w:hAnsi="黑体" w:cs="黑体"/>
          <w:sz w:val="20"/>
          <w:szCs w:val="20"/>
        </w:rPr>
      </w:pPr>
      <w:ins w:id="34" w:author="张霄恒（弓雨心）" w:date="2020-07-09T10:03:00Z">
        <w:r>
          <w:rPr>
            <w:rFonts w:ascii="黑体" w:eastAsia="黑体" w:hAnsi="黑体" w:cs="黑体" w:hint="eastAsia"/>
            <w:sz w:val="20"/>
            <w:szCs w:val="20"/>
          </w:rPr>
          <w:t>数据类型</w:t>
        </w:r>
      </w:ins>
      <w:ins w:id="35" w:author="张霄恒（弓雨心）" w:date="2020-07-09T10:05:00Z">
        <w:r>
          <w:rPr>
            <w:rFonts w:ascii="黑体" w:eastAsia="黑体" w:hAnsi="黑体" w:cs="黑体" w:hint="eastAsia"/>
            <w:sz w:val="20"/>
            <w:szCs w:val="20"/>
          </w:rPr>
          <w:t>和安全级别</w:t>
        </w:r>
      </w:ins>
    </w:p>
    <w:p w14:paraId="7AB683E8" w14:textId="77777777" w:rsidR="00CA42D7" w:rsidRDefault="00976F99">
      <w:pPr>
        <w:pStyle w:val="af3"/>
        <w:spacing w:line="240" w:lineRule="auto"/>
        <w:ind w:left="1260" w:firstLineChars="0" w:firstLine="0"/>
        <w:rPr>
          <w:ins w:id="36" w:author="张霄恒（弓雨心）" w:date="2020-07-09T10:11:00Z"/>
          <w:rFonts w:ascii="宋体" w:hAnsi="宋体" w:cs="宋体"/>
          <w:sz w:val="20"/>
          <w:szCs w:val="20"/>
        </w:rPr>
      </w:pPr>
      <w:ins w:id="37" w:author="张霄恒（弓雨心）" w:date="2020-07-09T10:10:00Z">
        <w:r>
          <w:rPr>
            <w:rFonts w:ascii="宋体" w:hAnsi="宋体" w:cs="宋体" w:hint="eastAsia"/>
            <w:sz w:val="20"/>
            <w:szCs w:val="20"/>
          </w:rPr>
          <w:t>包括心电原始数据、分析结果文件、</w:t>
        </w:r>
      </w:ins>
      <w:ins w:id="38" w:author="张霄恒（弓雨心）" w:date="2020-07-09T10:17:00Z">
        <w:r>
          <w:rPr>
            <w:rFonts w:ascii="宋体" w:hAnsi="宋体" w:cs="宋体" w:hint="eastAsia"/>
            <w:sz w:val="20"/>
            <w:szCs w:val="20"/>
          </w:rPr>
          <w:t>报告</w:t>
        </w:r>
      </w:ins>
      <w:ins w:id="39" w:author="张霄恒（弓雨心）" w:date="2020-07-09T10:10:00Z">
        <w:r>
          <w:rPr>
            <w:rFonts w:ascii="宋体" w:hAnsi="宋体" w:cs="宋体" w:hint="eastAsia"/>
            <w:sz w:val="20"/>
            <w:szCs w:val="20"/>
          </w:rPr>
          <w:t>、患者信息等。</w:t>
        </w:r>
      </w:ins>
    </w:p>
    <w:p w14:paraId="46EF52A4" w14:textId="77777777" w:rsidR="00CA42D7" w:rsidRDefault="00976F99">
      <w:pPr>
        <w:pStyle w:val="af3"/>
        <w:spacing w:line="240" w:lineRule="auto"/>
        <w:ind w:left="1260" w:firstLineChars="0" w:firstLine="0"/>
        <w:rPr>
          <w:ins w:id="40" w:author="张霄恒（弓雨心）" w:date="2020-07-09T10:11:00Z"/>
          <w:rFonts w:ascii="宋体" w:hAnsi="宋体" w:cs="宋体"/>
          <w:sz w:val="20"/>
          <w:szCs w:val="20"/>
        </w:rPr>
      </w:pPr>
      <w:ins w:id="41" w:author="张霄恒（弓雨心）" w:date="2020-07-09T10:12:00Z">
        <w:r>
          <w:rPr>
            <w:rFonts w:ascii="宋体" w:hAnsi="宋体" w:cs="宋体" w:hint="eastAsia"/>
            <w:sz w:val="20"/>
            <w:szCs w:val="20"/>
          </w:rPr>
          <w:t>软件信息</w:t>
        </w:r>
      </w:ins>
      <w:ins w:id="42" w:author="张霄恒（弓雨心）" w:date="2020-07-09T10:11:00Z">
        <w:r>
          <w:rPr>
            <w:rFonts w:ascii="宋体" w:hAnsi="宋体" w:cs="宋体" w:hint="eastAsia"/>
            <w:sz w:val="20"/>
            <w:szCs w:val="20"/>
          </w:rPr>
          <w:t>安全级别安装从高到低分为：ABCD四个等级。</w:t>
        </w:r>
      </w:ins>
    </w:p>
    <w:p w14:paraId="6642450D" w14:textId="77777777" w:rsidR="00CA42D7" w:rsidRDefault="00976F99">
      <w:pPr>
        <w:pStyle w:val="af3"/>
        <w:spacing w:line="240" w:lineRule="auto"/>
        <w:ind w:left="1260" w:firstLineChars="0" w:firstLine="0"/>
        <w:rPr>
          <w:ins w:id="43" w:author="张霄恒（弓雨心）" w:date="2020-07-09T10:13:00Z"/>
          <w:rFonts w:ascii="宋体" w:hAnsi="宋体" w:cs="宋体"/>
          <w:sz w:val="20"/>
          <w:szCs w:val="20"/>
        </w:rPr>
      </w:pPr>
      <w:ins w:id="44" w:author="张霄恒（弓雨心）" w:date="2020-07-09T10:12:00Z">
        <w:r>
          <w:rPr>
            <w:rFonts w:ascii="宋体" w:hAnsi="宋体" w:cs="宋体" w:hint="eastAsia"/>
            <w:sz w:val="20"/>
            <w:szCs w:val="20"/>
          </w:rPr>
          <w:t>A</w:t>
        </w:r>
      </w:ins>
      <w:ins w:id="45" w:author="张霄恒（弓雨心）" w:date="2020-07-09T10:19:00Z">
        <w:r>
          <w:rPr>
            <w:rFonts w:ascii="宋体" w:hAnsi="宋体" w:cs="宋体" w:hint="eastAsia"/>
            <w:sz w:val="20"/>
            <w:szCs w:val="20"/>
          </w:rPr>
          <w:t>:</w:t>
        </w:r>
      </w:ins>
      <w:ins w:id="46" w:author="张霄恒（弓雨心）" w:date="2020-07-09T10:12:00Z">
        <w:r>
          <w:rPr>
            <w:rFonts w:ascii="宋体" w:hAnsi="宋体" w:cs="宋体" w:hint="eastAsia"/>
            <w:sz w:val="20"/>
            <w:szCs w:val="20"/>
          </w:rPr>
          <w:t>患者</w:t>
        </w:r>
      </w:ins>
      <w:ins w:id="47" w:author="张霄恒（弓雨心）" w:date="2020-07-09T10:13:00Z">
        <w:r>
          <w:rPr>
            <w:rFonts w:ascii="宋体" w:hAnsi="宋体" w:cs="宋体" w:hint="eastAsia"/>
            <w:sz w:val="20"/>
            <w:szCs w:val="20"/>
          </w:rPr>
          <w:t>姓名、身份证号</w:t>
        </w:r>
      </w:ins>
      <w:ins w:id="48" w:author="张霄恒（弓雨心）" w:date="2020-07-09T10:14:00Z">
        <w:r>
          <w:rPr>
            <w:rFonts w:ascii="宋体" w:hAnsi="宋体" w:cs="宋体" w:hint="eastAsia"/>
            <w:sz w:val="20"/>
            <w:szCs w:val="20"/>
          </w:rPr>
          <w:t>、</w:t>
        </w:r>
      </w:ins>
      <w:ins w:id="49" w:author="张霄恒（弓雨心）" w:date="2020-07-09T10:15:00Z">
        <w:r>
          <w:rPr>
            <w:rFonts w:ascii="宋体" w:hAnsi="宋体" w:cs="宋体" w:hint="eastAsia"/>
            <w:sz w:val="20"/>
            <w:szCs w:val="20"/>
          </w:rPr>
          <w:t>患者报告。</w:t>
        </w:r>
      </w:ins>
    </w:p>
    <w:p w14:paraId="175FFE02" w14:textId="77777777" w:rsidR="00CA42D7" w:rsidRDefault="00976F99">
      <w:pPr>
        <w:pStyle w:val="af3"/>
        <w:spacing w:line="240" w:lineRule="auto"/>
        <w:ind w:left="1260" w:firstLineChars="0" w:firstLine="0"/>
        <w:rPr>
          <w:ins w:id="50" w:author="张霄恒（弓雨心）" w:date="2020-07-09T10:12:00Z"/>
          <w:rFonts w:ascii="宋体" w:hAnsi="宋体" w:cs="宋体"/>
          <w:sz w:val="20"/>
          <w:szCs w:val="20"/>
        </w:rPr>
      </w:pPr>
      <w:ins w:id="51" w:author="张霄恒（弓雨心）" w:date="2020-07-09T10:13:00Z">
        <w:r>
          <w:rPr>
            <w:rFonts w:ascii="宋体" w:hAnsi="宋体" w:cs="宋体" w:hint="eastAsia"/>
            <w:sz w:val="20"/>
            <w:szCs w:val="20"/>
          </w:rPr>
          <w:t>B:患者性别、年龄。</w:t>
        </w:r>
      </w:ins>
    </w:p>
    <w:p w14:paraId="58A056FC" w14:textId="77777777" w:rsidR="00CA42D7" w:rsidRDefault="00976F99">
      <w:pPr>
        <w:pStyle w:val="af3"/>
        <w:spacing w:line="240" w:lineRule="auto"/>
        <w:ind w:left="1260" w:firstLineChars="0" w:firstLine="0"/>
        <w:rPr>
          <w:ins w:id="52" w:author="张霄恒（弓雨心）" w:date="2020-07-09T10:12:00Z"/>
          <w:rFonts w:ascii="宋体" w:hAnsi="宋体" w:cs="宋体"/>
          <w:sz w:val="20"/>
          <w:szCs w:val="20"/>
        </w:rPr>
      </w:pPr>
      <w:ins w:id="53" w:author="张霄恒（弓雨心）" w:date="2020-07-09T10:19:00Z">
        <w:r>
          <w:rPr>
            <w:rFonts w:ascii="宋体" w:hAnsi="宋体" w:cs="宋体" w:hint="eastAsia"/>
            <w:sz w:val="20"/>
            <w:szCs w:val="20"/>
          </w:rPr>
          <w:t>C</w:t>
        </w:r>
      </w:ins>
      <w:ins w:id="54" w:author="张霄恒（弓雨心）" w:date="2020-07-09T10:12:00Z">
        <w:r>
          <w:rPr>
            <w:rFonts w:ascii="宋体" w:hAnsi="宋体" w:cs="宋体" w:hint="eastAsia"/>
            <w:sz w:val="20"/>
            <w:szCs w:val="20"/>
          </w:rPr>
          <w:t>:心电原始数据。</w:t>
        </w:r>
      </w:ins>
    </w:p>
    <w:p w14:paraId="1A35ED99" w14:textId="77777777" w:rsidR="00CA42D7" w:rsidRDefault="00976F99">
      <w:pPr>
        <w:pStyle w:val="af3"/>
        <w:spacing w:line="240" w:lineRule="auto"/>
        <w:ind w:left="1260" w:firstLineChars="0" w:firstLine="0"/>
        <w:rPr>
          <w:ins w:id="55" w:author="张霄恒（弓雨心）" w:date="2020-07-09T10:03:00Z"/>
          <w:rFonts w:ascii="宋体" w:hAnsi="宋体" w:cs="宋体"/>
          <w:sz w:val="20"/>
          <w:szCs w:val="20"/>
        </w:rPr>
      </w:pPr>
      <w:ins w:id="56" w:author="张霄恒（弓雨心）" w:date="2020-07-09T10:19:00Z">
        <w:r>
          <w:rPr>
            <w:rFonts w:ascii="宋体" w:hAnsi="宋体" w:cs="宋体" w:hint="eastAsia"/>
            <w:sz w:val="20"/>
            <w:szCs w:val="20"/>
          </w:rPr>
          <w:t>D</w:t>
        </w:r>
      </w:ins>
      <w:ins w:id="57" w:author="张霄恒（弓雨心）" w:date="2020-07-09T10:12:00Z">
        <w:r>
          <w:rPr>
            <w:rFonts w:ascii="宋体" w:hAnsi="宋体" w:cs="宋体" w:hint="eastAsia"/>
            <w:sz w:val="20"/>
            <w:szCs w:val="20"/>
          </w:rPr>
          <w:t>:</w:t>
        </w:r>
      </w:ins>
      <w:ins w:id="58" w:author="张霄恒（弓雨心）" w:date="2020-07-09T10:15:00Z">
        <w:r>
          <w:rPr>
            <w:rFonts w:ascii="宋体" w:hAnsi="宋体" w:cs="宋体" w:hint="eastAsia"/>
            <w:sz w:val="20"/>
            <w:szCs w:val="20"/>
          </w:rPr>
          <w:t>分析文件</w:t>
        </w:r>
      </w:ins>
      <w:ins w:id="59" w:author="张霄恒（弓雨心）" w:date="2020-07-09T10:17:00Z">
        <w:r>
          <w:rPr>
            <w:rFonts w:ascii="宋体" w:hAnsi="宋体" w:cs="宋体" w:hint="eastAsia"/>
            <w:sz w:val="20"/>
            <w:szCs w:val="20"/>
          </w:rPr>
          <w:t>。</w:t>
        </w:r>
      </w:ins>
    </w:p>
    <w:p w14:paraId="21E8B736" w14:textId="77777777" w:rsidR="00CA42D7" w:rsidRDefault="00CA42D7">
      <w:pPr>
        <w:pStyle w:val="af3"/>
        <w:spacing w:line="240" w:lineRule="auto"/>
        <w:ind w:left="1260" w:firstLineChars="0" w:firstLine="0"/>
        <w:rPr>
          <w:rFonts w:ascii="宋体" w:hAnsi="宋体" w:cs="宋体"/>
          <w:sz w:val="20"/>
          <w:szCs w:val="20"/>
        </w:rPr>
      </w:pPr>
    </w:p>
    <w:p w14:paraId="77C96808" w14:textId="77777777" w:rsidR="00CA42D7" w:rsidRDefault="00976F99">
      <w:pPr>
        <w:pStyle w:val="af3"/>
        <w:numPr>
          <w:ilvl w:val="255"/>
          <w:numId w:val="0"/>
        </w:numPr>
        <w:ind w:firstLineChars="100" w:firstLine="301"/>
        <w:rPr>
          <w:ins w:id="60" w:author="张霄恒（弓雨心）" w:date="2020-07-08T20:38:00Z"/>
          <w:rFonts w:ascii="黑体" w:eastAsia="黑体" w:hAnsi="宋体" w:cs="黑体"/>
          <w:b/>
          <w:bCs/>
          <w:color w:val="000000"/>
          <w:kern w:val="0"/>
          <w:sz w:val="30"/>
          <w:szCs w:val="30"/>
          <w:lang w:bidi="ar"/>
        </w:rPr>
      </w:pPr>
      <w:ins w:id="61" w:author="张霄恒（弓雨心）" w:date="2020-07-08T20:33:00Z">
        <w:r>
          <w:rPr>
            <w:rFonts w:ascii="黑体" w:eastAsia="黑体" w:hAnsi="宋体" w:cs="黑体" w:hint="eastAsia"/>
            <w:b/>
            <w:bCs/>
            <w:color w:val="000000"/>
            <w:kern w:val="0"/>
            <w:sz w:val="30"/>
            <w:szCs w:val="30"/>
            <w:lang w:bidi="ar"/>
          </w:rPr>
          <w:t>术语：</w:t>
        </w:r>
      </w:ins>
    </w:p>
    <w:p w14:paraId="04A8FDCF" w14:textId="77777777" w:rsidR="00CA42D7" w:rsidRDefault="00976F99">
      <w:pPr>
        <w:spacing w:line="240" w:lineRule="exact"/>
        <w:ind w:firstLine="380"/>
        <w:jc w:val="left"/>
        <w:rPr>
          <w:ins w:id="62" w:author="张霄恒（弓雨心）" w:date="2020-07-09T08:09:00Z"/>
          <w:rFonts w:ascii="宋体" w:hAnsi="宋体" w:cs="宋体"/>
          <w:sz w:val="20"/>
          <w:szCs w:val="20"/>
        </w:rPr>
      </w:pPr>
      <w:ins w:id="63" w:author="张霄恒（弓雨心）" w:date="2020-07-09T08:09:00Z">
        <w:r>
          <w:rPr>
            <w:rFonts w:ascii="新宋体" w:eastAsia="新宋体" w:hAnsi="新宋体" w:hint="eastAsia"/>
            <w:color w:val="000000"/>
            <w:sz w:val="19"/>
          </w:rPr>
          <w:t xml:space="preserve">          </w:t>
        </w:r>
        <w:r>
          <w:rPr>
            <w:rFonts w:ascii="宋体" w:hAnsi="宋体" w:cs="宋体" w:hint="eastAsia"/>
            <w:sz w:val="20"/>
            <w:szCs w:val="20"/>
          </w:rPr>
          <w:t xml:space="preserve">  </w:t>
        </w:r>
      </w:ins>
      <w:ins w:id="64" w:author="张霄恒（弓雨心）" w:date="2020-07-09T08:11:00Z">
        <w:r>
          <w:rPr>
            <w:rFonts w:ascii="宋体" w:hAnsi="宋体" w:cs="宋体" w:hint="eastAsia"/>
            <w:sz w:val="20"/>
            <w:szCs w:val="20"/>
          </w:rPr>
          <w:t xml:space="preserve"> </w:t>
        </w:r>
      </w:ins>
      <w:ins w:id="65" w:author="张霄恒（弓雨心）" w:date="2020-07-09T08:09:00Z">
        <w:r>
          <w:rPr>
            <w:rFonts w:ascii="宋体" w:hAnsi="宋体" w:cs="宋体" w:hint="eastAsia"/>
            <w:sz w:val="20"/>
            <w:szCs w:val="20"/>
          </w:rPr>
          <w:t>窦性心搏</w:t>
        </w:r>
      </w:ins>
      <w:ins w:id="66" w:author="张霄恒（弓雨心）" w:date="2020-07-09T08:28:00Z">
        <w:r>
          <w:rPr>
            <w:rFonts w:ascii="宋体" w:hAnsi="宋体" w:cs="宋体" w:hint="eastAsia"/>
            <w:sz w:val="20"/>
            <w:szCs w:val="20"/>
          </w:rPr>
          <w:t>（</w:t>
        </w:r>
      </w:ins>
      <w:ins w:id="67" w:author="张霄恒（弓雨心）" w:date="2020-07-09T08:09:00Z">
        <w:r>
          <w:rPr>
            <w:rFonts w:ascii="宋体" w:hAnsi="宋体" w:cs="宋体" w:hint="eastAsia"/>
            <w:sz w:val="20"/>
            <w:szCs w:val="20"/>
          </w:rPr>
          <w:t>N</w:t>
        </w:r>
      </w:ins>
      <w:ins w:id="68" w:author="张霄恒（弓雨心）" w:date="2020-07-09T08:28:00Z">
        <w:r>
          <w:rPr>
            <w:rFonts w:ascii="宋体" w:hAnsi="宋体" w:cs="宋体" w:hint="eastAsia"/>
            <w:sz w:val="20"/>
            <w:szCs w:val="20"/>
          </w:rPr>
          <w:t>）</w:t>
        </w:r>
      </w:ins>
      <w:ins w:id="69" w:author="张霄恒（弓雨心）" w:date="2020-07-09T08:09:00Z">
        <w:r>
          <w:rPr>
            <w:rFonts w:ascii="宋体" w:hAnsi="宋体" w:cs="宋体" w:hint="eastAsia"/>
            <w:sz w:val="20"/>
            <w:szCs w:val="20"/>
          </w:rPr>
          <w:t xml:space="preserve"> </w:t>
        </w:r>
      </w:ins>
    </w:p>
    <w:p w14:paraId="621DAE43" w14:textId="77777777" w:rsidR="00CA42D7" w:rsidRDefault="00976F99">
      <w:pPr>
        <w:spacing w:line="240" w:lineRule="exact"/>
        <w:ind w:firstLine="400"/>
        <w:jc w:val="left"/>
        <w:rPr>
          <w:ins w:id="70" w:author="张霄恒（弓雨心）" w:date="2020-07-09T08:09:00Z"/>
          <w:rFonts w:ascii="宋体" w:hAnsi="宋体" w:cs="宋体"/>
          <w:sz w:val="20"/>
          <w:szCs w:val="20"/>
        </w:rPr>
      </w:pPr>
      <w:ins w:id="71" w:author="张霄恒（弓雨心）" w:date="2020-07-09T08:09:00Z">
        <w:r>
          <w:rPr>
            <w:rFonts w:ascii="宋体" w:hAnsi="宋体" w:cs="宋体" w:hint="eastAsia"/>
            <w:sz w:val="20"/>
            <w:szCs w:val="20"/>
          </w:rPr>
          <w:t xml:space="preserve">            房性心搏</w:t>
        </w:r>
      </w:ins>
      <w:ins w:id="72" w:author="张霄恒（弓雨心）" w:date="2020-07-09T08:28:00Z">
        <w:r>
          <w:rPr>
            <w:rFonts w:ascii="宋体" w:hAnsi="宋体" w:cs="宋体" w:hint="eastAsia"/>
            <w:sz w:val="20"/>
            <w:szCs w:val="20"/>
          </w:rPr>
          <w:t>（</w:t>
        </w:r>
      </w:ins>
      <w:ins w:id="73" w:author="张霄恒（弓雨心）" w:date="2020-07-09T08:09:00Z">
        <w:r>
          <w:rPr>
            <w:rFonts w:ascii="宋体" w:hAnsi="宋体" w:cs="宋体" w:hint="eastAsia"/>
            <w:sz w:val="20"/>
            <w:szCs w:val="20"/>
          </w:rPr>
          <w:t>A</w:t>
        </w:r>
      </w:ins>
      <w:ins w:id="74" w:author="张霄恒（弓雨心）" w:date="2020-07-09T08:28:00Z">
        <w:r>
          <w:rPr>
            <w:rFonts w:ascii="宋体" w:hAnsi="宋体" w:cs="宋体" w:hint="eastAsia"/>
            <w:sz w:val="20"/>
            <w:szCs w:val="20"/>
          </w:rPr>
          <w:t>）</w:t>
        </w:r>
      </w:ins>
    </w:p>
    <w:p w14:paraId="27B325CB" w14:textId="77777777" w:rsidR="00CA42D7" w:rsidRDefault="00976F99">
      <w:pPr>
        <w:spacing w:line="240" w:lineRule="exact"/>
        <w:ind w:firstLine="400"/>
        <w:jc w:val="left"/>
        <w:rPr>
          <w:ins w:id="75" w:author="张霄恒（弓雨心）" w:date="2020-07-09T08:09:00Z"/>
          <w:rFonts w:ascii="宋体" w:hAnsi="宋体" w:cs="宋体"/>
          <w:sz w:val="20"/>
          <w:szCs w:val="20"/>
        </w:rPr>
      </w:pPr>
      <w:ins w:id="76" w:author="张霄恒（弓雨心）" w:date="2020-07-09T08:09:00Z">
        <w:r>
          <w:rPr>
            <w:rFonts w:ascii="宋体" w:hAnsi="宋体" w:cs="宋体" w:hint="eastAsia"/>
            <w:sz w:val="20"/>
            <w:szCs w:val="20"/>
          </w:rPr>
          <w:t xml:space="preserve">            交界性心搏</w:t>
        </w:r>
      </w:ins>
      <w:ins w:id="77" w:author="张霄恒（弓雨心）" w:date="2020-07-09T08:28:00Z">
        <w:r>
          <w:rPr>
            <w:rFonts w:ascii="宋体" w:hAnsi="宋体" w:cs="宋体" w:hint="eastAsia"/>
            <w:sz w:val="20"/>
            <w:szCs w:val="20"/>
          </w:rPr>
          <w:t>（</w:t>
        </w:r>
      </w:ins>
      <w:ins w:id="78" w:author="张霄恒（弓雨心）" w:date="2020-07-09T08:09:00Z">
        <w:r>
          <w:rPr>
            <w:rFonts w:ascii="宋体" w:hAnsi="宋体" w:cs="宋体" w:hint="eastAsia"/>
            <w:sz w:val="20"/>
            <w:szCs w:val="20"/>
          </w:rPr>
          <w:t>J</w:t>
        </w:r>
      </w:ins>
      <w:ins w:id="79" w:author="张霄恒（弓雨心）" w:date="2020-07-09T08:28:00Z">
        <w:r>
          <w:rPr>
            <w:rFonts w:ascii="宋体" w:hAnsi="宋体" w:cs="宋体" w:hint="eastAsia"/>
            <w:sz w:val="20"/>
            <w:szCs w:val="20"/>
          </w:rPr>
          <w:t>）</w:t>
        </w:r>
      </w:ins>
      <w:ins w:id="80" w:author="张霄恒（弓雨心）" w:date="2020-07-09T08:09:00Z">
        <w:r>
          <w:rPr>
            <w:rFonts w:ascii="宋体" w:hAnsi="宋体" w:cs="宋体" w:hint="eastAsia"/>
            <w:sz w:val="20"/>
            <w:szCs w:val="20"/>
          </w:rPr>
          <w:t xml:space="preserve"> </w:t>
        </w:r>
      </w:ins>
    </w:p>
    <w:p w14:paraId="1EBDB457" w14:textId="77777777" w:rsidR="00CA42D7" w:rsidRDefault="00976F99">
      <w:pPr>
        <w:spacing w:line="240" w:lineRule="exact"/>
        <w:ind w:firstLine="400"/>
        <w:jc w:val="left"/>
        <w:rPr>
          <w:ins w:id="81" w:author="张霄恒（弓雨心）" w:date="2020-07-09T08:09:00Z"/>
          <w:rFonts w:ascii="宋体" w:hAnsi="宋体" w:cs="宋体"/>
          <w:sz w:val="20"/>
          <w:szCs w:val="20"/>
        </w:rPr>
      </w:pPr>
      <w:ins w:id="82" w:author="张霄恒（弓雨心）" w:date="2020-07-09T08:09:00Z">
        <w:r>
          <w:rPr>
            <w:rFonts w:ascii="宋体" w:hAnsi="宋体" w:cs="宋体" w:hint="eastAsia"/>
            <w:sz w:val="20"/>
            <w:szCs w:val="20"/>
          </w:rPr>
          <w:t xml:space="preserve">            室上性心搏</w:t>
        </w:r>
      </w:ins>
      <w:ins w:id="83" w:author="张霄恒（弓雨心）" w:date="2020-07-09T08:28:00Z">
        <w:r>
          <w:rPr>
            <w:rFonts w:ascii="宋体" w:hAnsi="宋体" w:cs="宋体" w:hint="eastAsia"/>
            <w:sz w:val="20"/>
            <w:szCs w:val="20"/>
          </w:rPr>
          <w:t>（</w:t>
        </w:r>
      </w:ins>
      <w:ins w:id="84" w:author="张霄恒（弓雨心）" w:date="2020-07-09T08:09:00Z">
        <w:r>
          <w:rPr>
            <w:rFonts w:ascii="宋体" w:hAnsi="宋体" w:cs="宋体" w:hint="eastAsia"/>
            <w:sz w:val="20"/>
            <w:szCs w:val="20"/>
          </w:rPr>
          <w:t>S</w:t>
        </w:r>
      </w:ins>
      <w:ins w:id="85" w:author="张霄恒（弓雨心）" w:date="2020-07-09T08:28:00Z">
        <w:r>
          <w:rPr>
            <w:rFonts w:ascii="宋体" w:hAnsi="宋体" w:cs="宋体" w:hint="eastAsia"/>
            <w:sz w:val="20"/>
            <w:szCs w:val="20"/>
          </w:rPr>
          <w:t>）</w:t>
        </w:r>
      </w:ins>
      <w:ins w:id="86" w:author="张霄恒（弓雨心）" w:date="2020-07-09T08:09:00Z">
        <w:r>
          <w:rPr>
            <w:rFonts w:ascii="宋体" w:hAnsi="宋体" w:cs="宋体" w:hint="eastAsia"/>
            <w:sz w:val="20"/>
            <w:szCs w:val="20"/>
          </w:rPr>
          <w:t xml:space="preserve"> </w:t>
        </w:r>
      </w:ins>
    </w:p>
    <w:p w14:paraId="6EBC2E0B" w14:textId="77777777" w:rsidR="00CA42D7" w:rsidRDefault="00976F99">
      <w:pPr>
        <w:spacing w:line="240" w:lineRule="exact"/>
        <w:ind w:firstLine="400"/>
        <w:jc w:val="left"/>
        <w:rPr>
          <w:ins w:id="87" w:author="张霄恒（弓雨心）" w:date="2020-07-09T08:17:00Z"/>
          <w:rFonts w:ascii="宋体" w:hAnsi="宋体" w:cs="宋体"/>
          <w:sz w:val="20"/>
          <w:szCs w:val="20"/>
        </w:rPr>
      </w:pPr>
      <w:ins w:id="88" w:author="张霄恒（弓雨心）" w:date="2020-07-09T08:09:00Z">
        <w:r>
          <w:rPr>
            <w:rFonts w:ascii="宋体" w:hAnsi="宋体" w:cs="宋体" w:hint="eastAsia"/>
            <w:sz w:val="20"/>
            <w:szCs w:val="20"/>
          </w:rPr>
          <w:t xml:space="preserve">            室性心搏</w:t>
        </w:r>
      </w:ins>
      <w:ins w:id="89" w:author="张霄恒（弓雨心）" w:date="2020-07-09T08:28:00Z">
        <w:r>
          <w:rPr>
            <w:rFonts w:ascii="宋体" w:hAnsi="宋体" w:cs="宋体" w:hint="eastAsia"/>
            <w:sz w:val="20"/>
            <w:szCs w:val="20"/>
          </w:rPr>
          <w:t>（</w:t>
        </w:r>
      </w:ins>
      <w:ins w:id="90" w:author="张霄恒（弓雨心）" w:date="2020-07-09T08:09:00Z">
        <w:r>
          <w:rPr>
            <w:rFonts w:ascii="宋体" w:hAnsi="宋体" w:cs="宋体" w:hint="eastAsia"/>
            <w:sz w:val="20"/>
            <w:szCs w:val="20"/>
          </w:rPr>
          <w:t>V</w:t>
        </w:r>
      </w:ins>
      <w:ins w:id="91" w:author="张霄恒（弓雨心）" w:date="2020-07-09T08:28:00Z">
        <w:r>
          <w:rPr>
            <w:rFonts w:ascii="宋体" w:hAnsi="宋体" w:cs="宋体" w:hint="eastAsia"/>
            <w:sz w:val="20"/>
            <w:szCs w:val="20"/>
          </w:rPr>
          <w:t>）</w:t>
        </w:r>
      </w:ins>
    </w:p>
    <w:p w14:paraId="443F3DED" w14:textId="77777777" w:rsidR="00CA42D7" w:rsidRDefault="00976F99">
      <w:pPr>
        <w:spacing w:line="240" w:lineRule="exact"/>
        <w:ind w:firstLine="400"/>
        <w:jc w:val="left"/>
        <w:rPr>
          <w:ins w:id="92" w:author="张霄恒（弓雨心）" w:date="2020-07-09T08:09:00Z"/>
          <w:rFonts w:ascii="宋体" w:hAnsi="宋体" w:cs="宋体"/>
          <w:sz w:val="20"/>
          <w:szCs w:val="20"/>
        </w:rPr>
      </w:pPr>
      <w:ins w:id="93" w:author="张霄恒（弓雨心）" w:date="2020-07-09T08:09:00Z">
        <w:r>
          <w:rPr>
            <w:rFonts w:ascii="宋体" w:hAnsi="宋体" w:cs="宋体" w:hint="eastAsia"/>
            <w:sz w:val="20"/>
            <w:szCs w:val="20"/>
          </w:rPr>
          <w:t xml:space="preserve">            房扑</w:t>
        </w:r>
      </w:ins>
      <w:ins w:id="94" w:author="张霄恒（弓雨心）" w:date="2020-07-09T08:28:00Z">
        <w:r>
          <w:rPr>
            <w:rFonts w:ascii="宋体" w:hAnsi="宋体" w:cs="宋体" w:hint="eastAsia"/>
            <w:sz w:val="20"/>
            <w:szCs w:val="20"/>
          </w:rPr>
          <w:t>（</w:t>
        </w:r>
      </w:ins>
      <w:ins w:id="95" w:author="张霄恒（弓雨心）" w:date="2020-07-09T08:09:00Z">
        <w:r>
          <w:rPr>
            <w:rFonts w:ascii="宋体" w:hAnsi="宋体" w:cs="宋体" w:hint="eastAsia"/>
            <w:sz w:val="20"/>
            <w:szCs w:val="20"/>
          </w:rPr>
          <w:t>AF</w:t>
        </w:r>
      </w:ins>
      <w:ins w:id="96" w:author="张霄恒（弓雨心）" w:date="2020-07-09T08:28:00Z">
        <w:r>
          <w:rPr>
            <w:rFonts w:ascii="宋体" w:hAnsi="宋体" w:cs="宋体" w:hint="eastAsia"/>
            <w:sz w:val="20"/>
            <w:szCs w:val="20"/>
          </w:rPr>
          <w:t>）</w:t>
        </w:r>
      </w:ins>
    </w:p>
    <w:p w14:paraId="49379686" w14:textId="77777777" w:rsidR="00CA42D7" w:rsidRDefault="00976F99">
      <w:pPr>
        <w:spacing w:line="240" w:lineRule="exact"/>
        <w:ind w:firstLine="400"/>
        <w:jc w:val="left"/>
        <w:rPr>
          <w:ins w:id="97" w:author="张霄恒（弓雨心）" w:date="2020-07-09T08:09:00Z"/>
          <w:rFonts w:ascii="宋体" w:hAnsi="宋体" w:cs="宋体"/>
          <w:sz w:val="20"/>
          <w:szCs w:val="20"/>
        </w:rPr>
      </w:pPr>
      <w:ins w:id="98" w:author="张霄恒（弓雨心）" w:date="2020-07-09T08:09:00Z">
        <w:r>
          <w:rPr>
            <w:rFonts w:ascii="宋体" w:hAnsi="宋体" w:cs="宋体" w:hint="eastAsia"/>
            <w:sz w:val="20"/>
            <w:szCs w:val="20"/>
          </w:rPr>
          <w:t xml:space="preserve">            房颤</w:t>
        </w:r>
      </w:ins>
      <w:ins w:id="99" w:author="张霄恒（弓雨心）" w:date="2020-07-09T08:28:00Z">
        <w:r>
          <w:rPr>
            <w:rFonts w:ascii="宋体" w:hAnsi="宋体" w:cs="宋体" w:hint="eastAsia"/>
            <w:sz w:val="20"/>
            <w:szCs w:val="20"/>
          </w:rPr>
          <w:t>（</w:t>
        </w:r>
      </w:ins>
      <w:proofErr w:type="spellStart"/>
      <w:ins w:id="100" w:author="张霄恒（弓雨心）" w:date="2020-07-09T08:09:00Z">
        <w:r>
          <w:rPr>
            <w:rFonts w:ascii="宋体" w:hAnsi="宋体" w:cs="宋体" w:hint="eastAsia"/>
            <w:sz w:val="20"/>
            <w:szCs w:val="20"/>
          </w:rPr>
          <w:t>Af</w:t>
        </w:r>
      </w:ins>
      <w:proofErr w:type="spellEnd"/>
      <w:ins w:id="101" w:author="张霄恒（弓雨心）" w:date="2020-07-09T08:28:00Z">
        <w:r>
          <w:rPr>
            <w:rFonts w:ascii="宋体" w:hAnsi="宋体" w:cs="宋体" w:hint="eastAsia"/>
            <w:sz w:val="20"/>
            <w:szCs w:val="20"/>
          </w:rPr>
          <w:t>）</w:t>
        </w:r>
      </w:ins>
    </w:p>
    <w:p w14:paraId="74965BF5" w14:textId="77777777" w:rsidR="00CA42D7" w:rsidRDefault="00976F99">
      <w:pPr>
        <w:spacing w:line="240" w:lineRule="exact"/>
        <w:ind w:firstLine="400"/>
        <w:jc w:val="left"/>
        <w:rPr>
          <w:ins w:id="102" w:author="张霄恒（弓雨心）" w:date="2020-07-09T08:09:00Z"/>
          <w:rFonts w:ascii="宋体" w:hAnsi="宋体" w:cs="宋体"/>
          <w:sz w:val="20"/>
          <w:szCs w:val="20"/>
        </w:rPr>
      </w:pPr>
      <w:ins w:id="103" w:author="张霄恒（弓雨心）" w:date="2020-07-09T08:09:00Z">
        <w:r>
          <w:rPr>
            <w:rFonts w:ascii="宋体" w:hAnsi="宋体" w:cs="宋体" w:hint="eastAsia"/>
            <w:sz w:val="20"/>
            <w:szCs w:val="20"/>
          </w:rPr>
          <w:t xml:space="preserve">            室扑</w:t>
        </w:r>
      </w:ins>
      <w:ins w:id="104" w:author="张霄恒（弓雨心）" w:date="2020-07-09T08:28:00Z">
        <w:r>
          <w:rPr>
            <w:rFonts w:ascii="宋体" w:hAnsi="宋体" w:cs="宋体" w:hint="eastAsia"/>
            <w:sz w:val="20"/>
            <w:szCs w:val="20"/>
          </w:rPr>
          <w:t>（</w:t>
        </w:r>
      </w:ins>
      <w:ins w:id="105" w:author="张霄恒（弓雨心）" w:date="2020-07-09T08:09:00Z">
        <w:r>
          <w:rPr>
            <w:rFonts w:ascii="宋体" w:hAnsi="宋体" w:cs="宋体" w:hint="eastAsia"/>
            <w:sz w:val="20"/>
            <w:szCs w:val="20"/>
          </w:rPr>
          <w:t>VF</w:t>
        </w:r>
      </w:ins>
      <w:ins w:id="106" w:author="张霄恒（弓雨心）" w:date="2020-07-09T08:28:00Z">
        <w:r>
          <w:rPr>
            <w:rFonts w:ascii="宋体" w:hAnsi="宋体" w:cs="宋体" w:hint="eastAsia"/>
            <w:sz w:val="20"/>
            <w:szCs w:val="20"/>
          </w:rPr>
          <w:t>）</w:t>
        </w:r>
      </w:ins>
    </w:p>
    <w:p w14:paraId="4752B892" w14:textId="77777777" w:rsidR="00CA42D7" w:rsidRDefault="00976F99">
      <w:pPr>
        <w:spacing w:line="240" w:lineRule="exact"/>
        <w:ind w:firstLine="400"/>
        <w:jc w:val="left"/>
        <w:rPr>
          <w:ins w:id="107" w:author="张霄恒（弓雨心）" w:date="2020-07-09T08:09:00Z"/>
          <w:rFonts w:ascii="宋体" w:hAnsi="宋体" w:cs="宋体"/>
          <w:sz w:val="20"/>
          <w:szCs w:val="20"/>
        </w:rPr>
      </w:pPr>
      <w:ins w:id="108" w:author="张霄恒（弓雨心）" w:date="2020-07-09T08:09:00Z">
        <w:r>
          <w:rPr>
            <w:rFonts w:ascii="宋体" w:hAnsi="宋体" w:cs="宋体" w:hint="eastAsia"/>
            <w:sz w:val="20"/>
            <w:szCs w:val="20"/>
          </w:rPr>
          <w:t xml:space="preserve">            室颤</w:t>
        </w:r>
      </w:ins>
      <w:ins w:id="109" w:author="张霄恒（弓雨心）" w:date="2020-07-09T08:28:00Z">
        <w:r>
          <w:rPr>
            <w:rFonts w:ascii="宋体" w:hAnsi="宋体" w:cs="宋体" w:hint="eastAsia"/>
            <w:sz w:val="20"/>
            <w:szCs w:val="20"/>
          </w:rPr>
          <w:t>（</w:t>
        </w:r>
      </w:ins>
      <w:proofErr w:type="spellStart"/>
      <w:ins w:id="110" w:author="张霄恒（弓雨心）" w:date="2020-07-09T08:09:00Z">
        <w:r>
          <w:rPr>
            <w:rFonts w:ascii="宋体" w:hAnsi="宋体" w:cs="宋体" w:hint="eastAsia"/>
            <w:sz w:val="20"/>
            <w:szCs w:val="20"/>
          </w:rPr>
          <w:t>Vf</w:t>
        </w:r>
      </w:ins>
      <w:proofErr w:type="spellEnd"/>
      <w:ins w:id="111" w:author="张霄恒（弓雨心）" w:date="2020-07-09T08:28:00Z">
        <w:r>
          <w:rPr>
            <w:rFonts w:ascii="宋体" w:hAnsi="宋体" w:cs="宋体" w:hint="eastAsia"/>
            <w:sz w:val="20"/>
            <w:szCs w:val="20"/>
          </w:rPr>
          <w:t>）</w:t>
        </w:r>
      </w:ins>
    </w:p>
    <w:p w14:paraId="4B7F888A" w14:textId="77777777" w:rsidR="00CA42D7" w:rsidRDefault="00976F99">
      <w:pPr>
        <w:spacing w:line="240" w:lineRule="exact"/>
        <w:ind w:firstLine="400"/>
        <w:jc w:val="left"/>
        <w:rPr>
          <w:ins w:id="112" w:author="张霄恒（弓雨心）" w:date="2020-07-09T08:09:00Z"/>
          <w:rFonts w:ascii="宋体" w:hAnsi="宋体" w:cs="宋体"/>
          <w:sz w:val="20"/>
          <w:szCs w:val="20"/>
        </w:rPr>
      </w:pPr>
      <w:ins w:id="113" w:author="张霄恒（弓雨心）" w:date="2020-07-09T08:09:00Z">
        <w:r>
          <w:rPr>
            <w:rFonts w:ascii="宋体" w:hAnsi="宋体" w:cs="宋体" w:hint="eastAsia"/>
            <w:sz w:val="20"/>
            <w:szCs w:val="20"/>
          </w:rPr>
          <w:t xml:space="preserve">            伪差</w:t>
        </w:r>
      </w:ins>
      <w:ins w:id="114" w:author="张霄恒（弓雨心）" w:date="2020-07-09T08:28:00Z">
        <w:r>
          <w:rPr>
            <w:rFonts w:ascii="宋体" w:hAnsi="宋体" w:cs="宋体" w:hint="eastAsia"/>
            <w:sz w:val="20"/>
            <w:szCs w:val="20"/>
          </w:rPr>
          <w:t>（</w:t>
        </w:r>
      </w:ins>
      <w:ins w:id="115" w:author="张霄恒（弓雨心）" w:date="2020-07-09T08:09:00Z">
        <w:r>
          <w:rPr>
            <w:rFonts w:ascii="宋体" w:hAnsi="宋体" w:cs="宋体" w:hint="eastAsia"/>
            <w:sz w:val="20"/>
            <w:szCs w:val="20"/>
          </w:rPr>
          <w:t>X</w:t>
        </w:r>
      </w:ins>
      <w:ins w:id="116" w:author="张霄恒（弓雨心）" w:date="2020-07-09T08:28:00Z">
        <w:r>
          <w:rPr>
            <w:rFonts w:ascii="宋体" w:hAnsi="宋体" w:cs="宋体" w:hint="eastAsia"/>
            <w:sz w:val="20"/>
            <w:szCs w:val="20"/>
          </w:rPr>
          <w:t>）</w:t>
        </w:r>
      </w:ins>
      <w:ins w:id="117" w:author="张霄恒（弓雨心）" w:date="2020-07-09T08:09:00Z">
        <w:r>
          <w:rPr>
            <w:rFonts w:ascii="宋体" w:hAnsi="宋体" w:cs="宋体" w:hint="eastAsia"/>
            <w:sz w:val="20"/>
            <w:szCs w:val="20"/>
          </w:rPr>
          <w:t xml:space="preserve"> </w:t>
        </w:r>
      </w:ins>
    </w:p>
    <w:p w14:paraId="76A5E541" w14:textId="77777777" w:rsidR="00CA42D7" w:rsidRDefault="00976F99">
      <w:pPr>
        <w:spacing w:line="240" w:lineRule="exact"/>
        <w:ind w:firstLine="400"/>
        <w:jc w:val="left"/>
        <w:rPr>
          <w:ins w:id="118" w:author="张霄恒（弓雨心）" w:date="2020-07-09T08:09:00Z"/>
          <w:rFonts w:ascii="宋体" w:hAnsi="宋体" w:cs="宋体"/>
          <w:sz w:val="20"/>
          <w:szCs w:val="20"/>
        </w:rPr>
      </w:pPr>
      <w:ins w:id="119" w:author="张霄恒（弓雨心）" w:date="2020-07-09T08:09:00Z">
        <w:r>
          <w:rPr>
            <w:rFonts w:ascii="宋体" w:hAnsi="宋体" w:cs="宋体" w:hint="eastAsia"/>
            <w:sz w:val="20"/>
            <w:szCs w:val="20"/>
          </w:rPr>
          <w:t xml:space="preserve">            起搏</w:t>
        </w:r>
      </w:ins>
      <w:ins w:id="120" w:author="张霄恒（弓雨心）" w:date="2020-07-09T08:28:00Z">
        <w:r>
          <w:rPr>
            <w:rFonts w:ascii="宋体" w:hAnsi="宋体" w:cs="宋体" w:hint="eastAsia"/>
            <w:sz w:val="20"/>
            <w:szCs w:val="20"/>
          </w:rPr>
          <w:t>（</w:t>
        </w:r>
      </w:ins>
      <w:ins w:id="121" w:author="张霄恒（弓雨心）" w:date="2020-07-09T08:09:00Z">
        <w:r>
          <w:rPr>
            <w:rFonts w:ascii="宋体" w:hAnsi="宋体" w:cs="宋体" w:hint="eastAsia"/>
            <w:sz w:val="20"/>
            <w:szCs w:val="20"/>
          </w:rPr>
          <w:t>I</w:t>
        </w:r>
      </w:ins>
      <w:ins w:id="122" w:author="张霄恒（弓雨心）" w:date="2020-07-09T08:28:00Z">
        <w:r>
          <w:rPr>
            <w:rFonts w:ascii="宋体" w:hAnsi="宋体" w:cs="宋体" w:hint="eastAsia"/>
            <w:sz w:val="20"/>
            <w:szCs w:val="20"/>
          </w:rPr>
          <w:t>）</w:t>
        </w:r>
      </w:ins>
      <w:ins w:id="123" w:author="张霄恒（弓雨心）" w:date="2020-07-09T08:09:00Z">
        <w:r>
          <w:rPr>
            <w:rFonts w:ascii="宋体" w:hAnsi="宋体" w:cs="宋体" w:hint="eastAsia"/>
            <w:sz w:val="20"/>
            <w:szCs w:val="20"/>
          </w:rPr>
          <w:t xml:space="preserve"> </w:t>
        </w:r>
      </w:ins>
    </w:p>
    <w:p w14:paraId="5558E79F" w14:textId="77777777" w:rsidR="00CA42D7" w:rsidRDefault="00976F99">
      <w:pPr>
        <w:spacing w:line="240" w:lineRule="exact"/>
        <w:ind w:firstLine="400"/>
        <w:jc w:val="left"/>
        <w:rPr>
          <w:ins w:id="124" w:author="张霄恒（弓雨心）" w:date="2020-07-09T08:09:00Z"/>
          <w:rFonts w:ascii="宋体" w:hAnsi="宋体" w:cs="宋体"/>
          <w:sz w:val="20"/>
          <w:szCs w:val="20"/>
        </w:rPr>
      </w:pPr>
      <w:ins w:id="125" w:author="张霄恒（弓雨心）" w:date="2020-07-09T08:09:00Z">
        <w:r>
          <w:rPr>
            <w:rFonts w:ascii="宋体" w:hAnsi="宋体" w:cs="宋体" w:hint="eastAsia"/>
            <w:sz w:val="20"/>
            <w:szCs w:val="20"/>
          </w:rPr>
          <w:t xml:space="preserve">            未知类型</w:t>
        </w:r>
      </w:ins>
      <w:ins w:id="126" w:author="张霄恒（弓雨心）" w:date="2020-07-09T08:28:00Z">
        <w:r>
          <w:rPr>
            <w:rFonts w:ascii="宋体" w:hAnsi="宋体" w:cs="宋体" w:hint="eastAsia"/>
            <w:sz w:val="20"/>
            <w:szCs w:val="20"/>
          </w:rPr>
          <w:t>（</w:t>
        </w:r>
      </w:ins>
      <w:ins w:id="127" w:author="张霄恒（弓雨心）" w:date="2020-07-09T08:09:00Z">
        <w:r>
          <w:rPr>
            <w:rFonts w:ascii="宋体" w:hAnsi="宋体" w:cs="宋体" w:hint="eastAsia"/>
            <w:sz w:val="20"/>
            <w:szCs w:val="20"/>
          </w:rPr>
          <w:t>W</w:t>
        </w:r>
      </w:ins>
      <w:ins w:id="128" w:author="张霄恒（弓雨心）" w:date="2020-07-09T08:28:00Z">
        <w:r>
          <w:rPr>
            <w:rFonts w:ascii="宋体" w:hAnsi="宋体" w:cs="宋体" w:hint="eastAsia"/>
            <w:sz w:val="20"/>
            <w:szCs w:val="20"/>
          </w:rPr>
          <w:t>）</w:t>
        </w:r>
      </w:ins>
    </w:p>
    <w:p w14:paraId="4EBAA616" w14:textId="77777777" w:rsidR="00CA42D7" w:rsidRDefault="00976F99">
      <w:pPr>
        <w:spacing w:line="240" w:lineRule="exact"/>
        <w:ind w:firstLine="400"/>
        <w:jc w:val="left"/>
        <w:rPr>
          <w:ins w:id="129" w:author="张霄恒（弓雨心）" w:date="2020-07-09T08:09:00Z"/>
          <w:rFonts w:ascii="宋体" w:hAnsi="宋体" w:cs="宋体"/>
          <w:sz w:val="20"/>
          <w:szCs w:val="20"/>
        </w:rPr>
      </w:pPr>
      <w:ins w:id="130" w:author="张霄恒（弓雨心）" w:date="2020-07-09T08:09:00Z">
        <w:r>
          <w:rPr>
            <w:rFonts w:ascii="宋体" w:hAnsi="宋体" w:cs="宋体" w:hint="eastAsia"/>
            <w:sz w:val="20"/>
            <w:szCs w:val="20"/>
          </w:rPr>
          <w:t xml:space="preserve">            长间</w:t>
        </w:r>
      </w:ins>
      <w:ins w:id="131" w:author="张霄恒（弓雨心）" w:date="2020-07-09T08:28:00Z">
        <w:r>
          <w:rPr>
            <w:rFonts w:ascii="宋体" w:hAnsi="宋体" w:cs="宋体" w:hint="eastAsia"/>
            <w:sz w:val="20"/>
            <w:szCs w:val="20"/>
          </w:rPr>
          <w:t>（</w:t>
        </w:r>
      </w:ins>
      <w:ins w:id="132" w:author="张霄恒（弓雨心）" w:date="2020-07-09T08:16:00Z">
        <w:r>
          <w:rPr>
            <w:rFonts w:ascii="宋体" w:hAnsi="宋体" w:cs="宋体" w:hint="eastAsia"/>
            <w:sz w:val="20"/>
            <w:szCs w:val="20"/>
          </w:rPr>
          <w:t>L</w:t>
        </w:r>
      </w:ins>
      <w:ins w:id="133" w:author="张霄恒（弓雨心）" w:date="2020-07-09T08:28:00Z">
        <w:r>
          <w:rPr>
            <w:rFonts w:ascii="宋体" w:hAnsi="宋体" w:cs="宋体" w:hint="eastAsia"/>
            <w:sz w:val="20"/>
            <w:szCs w:val="20"/>
          </w:rPr>
          <w:t>）</w:t>
        </w:r>
      </w:ins>
    </w:p>
    <w:p w14:paraId="69828656" w14:textId="77777777" w:rsidR="00CA42D7" w:rsidRDefault="00976F99">
      <w:pPr>
        <w:spacing w:line="240" w:lineRule="exact"/>
        <w:ind w:firstLine="400"/>
        <w:jc w:val="left"/>
        <w:rPr>
          <w:ins w:id="134" w:author="张霄恒（弓雨心）" w:date="2020-07-09T08:09:00Z"/>
          <w:rFonts w:ascii="宋体" w:hAnsi="宋体" w:cs="宋体"/>
          <w:sz w:val="20"/>
          <w:szCs w:val="20"/>
        </w:rPr>
      </w:pPr>
      <w:ins w:id="135" w:author="张霄恒（弓雨心）" w:date="2020-07-09T08:09:00Z">
        <w:r>
          <w:rPr>
            <w:rFonts w:ascii="宋体" w:hAnsi="宋体" w:cs="宋体" w:hint="eastAsia"/>
            <w:sz w:val="20"/>
            <w:szCs w:val="20"/>
          </w:rPr>
          <w:t xml:space="preserve">            停博</w:t>
        </w:r>
      </w:ins>
      <w:ins w:id="136" w:author="张霄恒（弓雨心）" w:date="2020-07-09T08:28:00Z">
        <w:r>
          <w:rPr>
            <w:rFonts w:ascii="宋体" w:hAnsi="宋体" w:cs="宋体" w:hint="eastAsia"/>
            <w:sz w:val="20"/>
            <w:szCs w:val="20"/>
          </w:rPr>
          <w:t>（</w:t>
        </w:r>
      </w:ins>
      <w:proofErr w:type="spellStart"/>
      <w:ins w:id="137" w:author="张霄恒（弓雨心）" w:date="2020-07-09T08:21:00Z">
        <w:r>
          <w:rPr>
            <w:rFonts w:ascii="宋体" w:hAnsi="宋体" w:cs="宋体" w:hint="eastAsia"/>
            <w:sz w:val="20"/>
            <w:szCs w:val="20"/>
          </w:rPr>
          <w:t>Asy</w:t>
        </w:r>
      </w:ins>
      <w:proofErr w:type="spellEnd"/>
      <w:ins w:id="138" w:author="张霄恒（弓雨心）" w:date="2020-07-09T08:28:00Z">
        <w:r>
          <w:rPr>
            <w:rFonts w:ascii="宋体" w:hAnsi="宋体" w:cs="宋体" w:hint="eastAsia"/>
            <w:sz w:val="20"/>
            <w:szCs w:val="20"/>
          </w:rPr>
          <w:t>）</w:t>
        </w:r>
      </w:ins>
      <w:ins w:id="139" w:author="张霄恒（弓雨心）" w:date="2020-07-09T08:22:00Z">
        <w:r>
          <w:rPr>
            <w:rFonts w:ascii="宋体" w:hAnsi="宋体" w:cs="宋体" w:hint="eastAsia"/>
            <w:sz w:val="20"/>
            <w:szCs w:val="20"/>
          </w:rPr>
          <w:t xml:space="preserve"> </w:t>
        </w:r>
      </w:ins>
    </w:p>
    <w:p w14:paraId="4F68841B" w14:textId="77777777" w:rsidR="00CA42D7" w:rsidRDefault="00976F99">
      <w:pPr>
        <w:spacing w:line="240" w:lineRule="exact"/>
        <w:ind w:firstLine="400"/>
        <w:jc w:val="left"/>
        <w:rPr>
          <w:ins w:id="140" w:author="张霄恒（弓雨心）" w:date="2020-07-09T08:09:00Z"/>
          <w:rFonts w:ascii="宋体" w:hAnsi="宋体" w:cs="宋体"/>
          <w:sz w:val="20"/>
          <w:szCs w:val="20"/>
        </w:rPr>
      </w:pPr>
      <w:ins w:id="141" w:author="张霄恒（弓雨心）" w:date="2020-07-09T08:09:00Z">
        <w:r>
          <w:rPr>
            <w:rFonts w:ascii="宋体" w:hAnsi="宋体" w:cs="宋体" w:hint="eastAsia"/>
            <w:sz w:val="20"/>
            <w:szCs w:val="20"/>
          </w:rPr>
          <w:t xml:space="preserve">            心房起搏</w:t>
        </w:r>
      </w:ins>
      <w:ins w:id="142" w:author="张霄恒（弓雨心）" w:date="2020-07-09T08:28:00Z">
        <w:r>
          <w:rPr>
            <w:rFonts w:ascii="宋体" w:hAnsi="宋体" w:cs="宋体" w:hint="eastAsia"/>
            <w:sz w:val="20"/>
            <w:szCs w:val="20"/>
          </w:rPr>
          <w:t>（</w:t>
        </w:r>
      </w:ins>
      <w:proofErr w:type="spellStart"/>
      <w:ins w:id="143" w:author="张霄恒（弓雨心）" w:date="2020-07-09T08:22:00Z">
        <w:r>
          <w:rPr>
            <w:rFonts w:ascii="宋体" w:hAnsi="宋体" w:cs="宋体" w:hint="eastAsia"/>
            <w:sz w:val="20"/>
            <w:szCs w:val="20"/>
          </w:rPr>
          <w:t>aP</w:t>
        </w:r>
      </w:ins>
      <w:proofErr w:type="spellEnd"/>
      <w:ins w:id="144" w:author="张霄恒（弓雨心）" w:date="2020-07-09T08:28:00Z">
        <w:r>
          <w:rPr>
            <w:rFonts w:ascii="宋体" w:hAnsi="宋体" w:cs="宋体" w:hint="eastAsia"/>
            <w:sz w:val="20"/>
            <w:szCs w:val="20"/>
          </w:rPr>
          <w:t>）</w:t>
        </w:r>
      </w:ins>
    </w:p>
    <w:p w14:paraId="77A0EB1A" w14:textId="77777777" w:rsidR="00CA42D7" w:rsidRDefault="00976F99">
      <w:pPr>
        <w:spacing w:line="240" w:lineRule="exact"/>
        <w:ind w:firstLine="400"/>
        <w:jc w:val="left"/>
        <w:rPr>
          <w:ins w:id="145" w:author="张霄恒（弓雨心）" w:date="2020-07-09T08:09:00Z"/>
          <w:rFonts w:ascii="宋体" w:hAnsi="宋体" w:cs="宋体"/>
          <w:sz w:val="20"/>
          <w:szCs w:val="20"/>
        </w:rPr>
      </w:pPr>
      <w:ins w:id="146" w:author="张霄恒（弓雨心）" w:date="2020-07-09T08:09:00Z">
        <w:r>
          <w:rPr>
            <w:rFonts w:ascii="宋体" w:hAnsi="宋体" w:cs="宋体" w:hint="eastAsia"/>
            <w:sz w:val="20"/>
            <w:szCs w:val="20"/>
          </w:rPr>
          <w:t xml:space="preserve">            心室起搏（</w:t>
        </w:r>
      </w:ins>
      <w:proofErr w:type="spellStart"/>
      <w:ins w:id="147" w:author="张霄恒（弓雨心）" w:date="2020-07-09T08:22:00Z">
        <w:r>
          <w:rPr>
            <w:rFonts w:ascii="宋体" w:hAnsi="宋体" w:cs="宋体" w:hint="eastAsia"/>
            <w:sz w:val="20"/>
            <w:szCs w:val="20"/>
          </w:rPr>
          <w:t>vP</w:t>
        </w:r>
      </w:ins>
      <w:proofErr w:type="spellEnd"/>
      <w:ins w:id="148" w:author="张霄恒（弓雨心）" w:date="2020-07-09T08:09:00Z">
        <w:r>
          <w:rPr>
            <w:rFonts w:ascii="宋体" w:hAnsi="宋体" w:cs="宋体" w:hint="eastAsia"/>
            <w:sz w:val="20"/>
            <w:szCs w:val="20"/>
          </w:rPr>
          <w:t>）</w:t>
        </w:r>
      </w:ins>
    </w:p>
    <w:p w14:paraId="736848D7" w14:textId="77777777" w:rsidR="00CA42D7" w:rsidRDefault="00976F99">
      <w:pPr>
        <w:spacing w:line="240" w:lineRule="exact"/>
        <w:ind w:firstLine="400"/>
        <w:jc w:val="left"/>
        <w:rPr>
          <w:ins w:id="149" w:author="张霄恒（弓雨心）" w:date="2020-07-09T08:09:00Z"/>
          <w:rFonts w:ascii="宋体" w:hAnsi="宋体" w:cs="宋体"/>
          <w:sz w:val="20"/>
          <w:szCs w:val="20"/>
        </w:rPr>
      </w:pPr>
      <w:ins w:id="150" w:author="张霄恒（弓雨心）" w:date="2020-07-09T08:09:00Z">
        <w:r>
          <w:rPr>
            <w:rFonts w:ascii="宋体" w:hAnsi="宋体" w:cs="宋体" w:hint="eastAsia"/>
            <w:sz w:val="20"/>
            <w:szCs w:val="20"/>
          </w:rPr>
          <w:t xml:space="preserve">            房室起搏（</w:t>
        </w:r>
      </w:ins>
      <w:proofErr w:type="spellStart"/>
      <w:ins w:id="151" w:author="张霄恒（弓雨心）" w:date="2020-07-09T08:22:00Z">
        <w:r>
          <w:rPr>
            <w:rFonts w:ascii="宋体" w:hAnsi="宋体" w:cs="宋体" w:hint="eastAsia"/>
            <w:sz w:val="20"/>
            <w:szCs w:val="20"/>
          </w:rPr>
          <w:t>avP</w:t>
        </w:r>
      </w:ins>
      <w:proofErr w:type="spellEnd"/>
      <w:ins w:id="152" w:author="张霄恒（弓雨心）" w:date="2020-07-09T08:09:00Z">
        <w:r>
          <w:rPr>
            <w:rFonts w:ascii="宋体" w:hAnsi="宋体" w:cs="宋体" w:hint="eastAsia"/>
            <w:sz w:val="20"/>
            <w:szCs w:val="20"/>
          </w:rPr>
          <w:t>）</w:t>
        </w:r>
      </w:ins>
    </w:p>
    <w:p w14:paraId="02BF5ED0" w14:textId="77777777" w:rsidR="00CA42D7" w:rsidRDefault="00976F99">
      <w:pPr>
        <w:spacing w:line="240" w:lineRule="exact"/>
        <w:ind w:firstLine="400"/>
        <w:jc w:val="left"/>
        <w:rPr>
          <w:ins w:id="153" w:author="张霄恒（弓雨心）" w:date="2020-07-09T08:09:00Z"/>
          <w:rFonts w:ascii="宋体" w:hAnsi="宋体" w:cs="宋体"/>
          <w:sz w:val="20"/>
          <w:szCs w:val="20"/>
        </w:rPr>
      </w:pPr>
      <w:ins w:id="154" w:author="张霄恒（弓雨心）" w:date="2020-07-09T08:09:00Z">
        <w:r>
          <w:rPr>
            <w:rFonts w:ascii="宋体" w:hAnsi="宋体" w:cs="宋体" w:hint="eastAsia"/>
            <w:sz w:val="20"/>
            <w:szCs w:val="20"/>
          </w:rPr>
          <w:t xml:space="preserve">            起搏融合（</w:t>
        </w:r>
      </w:ins>
      <w:proofErr w:type="spellStart"/>
      <w:ins w:id="155" w:author="张霄恒（弓雨心）" w:date="2020-07-09T08:23:00Z">
        <w:r>
          <w:rPr>
            <w:rFonts w:ascii="宋体" w:hAnsi="宋体" w:cs="宋体" w:hint="eastAsia"/>
            <w:sz w:val="20"/>
            <w:szCs w:val="20"/>
          </w:rPr>
          <w:t>fp</w:t>
        </w:r>
      </w:ins>
      <w:proofErr w:type="spellEnd"/>
      <w:ins w:id="156" w:author="张霄恒（弓雨心）" w:date="2020-07-09T08:09:00Z">
        <w:r>
          <w:rPr>
            <w:rFonts w:ascii="宋体" w:hAnsi="宋体" w:cs="宋体" w:hint="eastAsia"/>
            <w:sz w:val="20"/>
            <w:szCs w:val="20"/>
          </w:rPr>
          <w:t>）</w:t>
        </w:r>
      </w:ins>
    </w:p>
    <w:p w14:paraId="02A50B09" w14:textId="77777777" w:rsidR="00CA42D7" w:rsidRDefault="00976F99">
      <w:pPr>
        <w:spacing w:line="240" w:lineRule="exact"/>
        <w:ind w:firstLine="400"/>
        <w:jc w:val="left"/>
        <w:rPr>
          <w:ins w:id="157" w:author="张霄恒（弓雨心）" w:date="2020-07-09T08:09:00Z"/>
          <w:rFonts w:ascii="宋体" w:hAnsi="宋体" w:cs="宋体"/>
          <w:sz w:val="20"/>
          <w:szCs w:val="20"/>
        </w:rPr>
      </w:pPr>
      <w:ins w:id="158" w:author="张霄恒（弓雨心）" w:date="2020-07-09T08:09:00Z">
        <w:r>
          <w:rPr>
            <w:rFonts w:ascii="宋体" w:hAnsi="宋体" w:cs="宋体" w:hint="eastAsia"/>
            <w:sz w:val="20"/>
            <w:szCs w:val="20"/>
          </w:rPr>
          <w:t xml:space="preserve">            差传（</w:t>
        </w:r>
      </w:ins>
      <w:ins w:id="159" w:author="张霄恒（弓雨心）" w:date="2020-07-09T08:23:00Z">
        <w:r>
          <w:rPr>
            <w:rFonts w:ascii="宋体" w:hAnsi="宋体" w:cs="宋体" w:hint="eastAsia"/>
            <w:sz w:val="20"/>
            <w:szCs w:val="20"/>
          </w:rPr>
          <w:t>Ab</w:t>
        </w:r>
      </w:ins>
      <w:ins w:id="160" w:author="张霄恒（弓雨心）" w:date="2020-07-09T08:09:00Z">
        <w:r>
          <w:rPr>
            <w:rFonts w:ascii="宋体" w:hAnsi="宋体" w:cs="宋体" w:hint="eastAsia"/>
            <w:sz w:val="20"/>
            <w:szCs w:val="20"/>
          </w:rPr>
          <w:t>）</w:t>
        </w:r>
      </w:ins>
    </w:p>
    <w:p w14:paraId="10A517F7" w14:textId="77777777" w:rsidR="00CA42D7" w:rsidRDefault="00976F99">
      <w:pPr>
        <w:spacing w:line="240" w:lineRule="exact"/>
        <w:ind w:firstLine="400"/>
        <w:jc w:val="left"/>
        <w:rPr>
          <w:ins w:id="161" w:author="张霄恒（弓雨心）" w:date="2020-07-09T08:09:00Z"/>
          <w:rFonts w:ascii="宋体" w:hAnsi="宋体" w:cs="宋体"/>
          <w:sz w:val="20"/>
          <w:szCs w:val="20"/>
        </w:rPr>
      </w:pPr>
      <w:ins w:id="162" w:author="张霄恒（弓雨心）" w:date="2020-07-09T08:09:00Z">
        <w:r>
          <w:rPr>
            <w:rFonts w:ascii="宋体" w:hAnsi="宋体" w:cs="宋体" w:hint="eastAsia"/>
            <w:sz w:val="20"/>
            <w:szCs w:val="20"/>
          </w:rPr>
          <w:t xml:space="preserve">            束支（</w:t>
        </w:r>
      </w:ins>
      <w:ins w:id="163" w:author="张霄恒（弓雨心）" w:date="2020-07-09T08:25:00Z">
        <w:r>
          <w:rPr>
            <w:rFonts w:ascii="宋体" w:hAnsi="宋体" w:cs="宋体" w:hint="eastAsia"/>
            <w:sz w:val="20"/>
            <w:szCs w:val="20"/>
          </w:rPr>
          <w:t>BBB</w:t>
        </w:r>
      </w:ins>
      <w:ins w:id="164" w:author="张霄恒（弓雨心）" w:date="2020-07-09T08:09:00Z">
        <w:r>
          <w:rPr>
            <w:rFonts w:ascii="宋体" w:hAnsi="宋体" w:cs="宋体" w:hint="eastAsia"/>
            <w:sz w:val="20"/>
            <w:szCs w:val="20"/>
          </w:rPr>
          <w:t>）</w:t>
        </w:r>
      </w:ins>
    </w:p>
    <w:p w14:paraId="289511FA" w14:textId="77777777" w:rsidR="00CA42D7" w:rsidRDefault="00976F99">
      <w:pPr>
        <w:spacing w:line="240" w:lineRule="exact"/>
        <w:ind w:firstLine="400"/>
        <w:jc w:val="left"/>
        <w:rPr>
          <w:ins w:id="165" w:author="张霄恒（弓雨心）" w:date="2020-07-09T08:09:00Z"/>
          <w:rFonts w:ascii="宋体" w:hAnsi="宋体" w:cs="宋体"/>
          <w:sz w:val="20"/>
          <w:szCs w:val="20"/>
        </w:rPr>
      </w:pPr>
      <w:ins w:id="166" w:author="张霄恒（弓雨心）" w:date="2020-07-09T08:09:00Z">
        <w:r>
          <w:rPr>
            <w:rFonts w:ascii="宋体" w:hAnsi="宋体" w:cs="宋体" w:hint="eastAsia"/>
            <w:sz w:val="20"/>
            <w:szCs w:val="20"/>
          </w:rPr>
          <w:t xml:space="preserve">            室性逸搏 </w:t>
        </w:r>
      </w:ins>
      <w:ins w:id="167" w:author="张霄恒（弓雨心）" w:date="2020-07-09T08:28:00Z">
        <w:r>
          <w:rPr>
            <w:rFonts w:ascii="宋体" w:hAnsi="宋体" w:cs="宋体" w:hint="eastAsia"/>
            <w:sz w:val="20"/>
            <w:szCs w:val="20"/>
          </w:rPr>
          <w:t>（</w:t>
        </w:r>
      </w:ins>
      <w:ins w:id="168" w:author="张霄恒（弓雨心）" w:date="2020-07-09T08:25:00Z">
        <w:r>
          <w:rPr>
            <w:rFonts w:ascii="宋体" w:hAnsi="宋体" w:cs="宋体" w:hint="eastAsia"/>
            <w:sz w:val="20"/>
            <w:szCs w:val="20"/>
          </w:rPr>
          <w:t>VES</w:t>
        </w:r>
      </w:ins>
      <w:ins w:id="169" w:author="张霄恒（弓雨心）" w:date="2020-07-09T08:28:00Z">
        <w:r>
          <w:rPr>
            <w:rFonts w:ascii="宋体" w:hAnsi="宋体" w:cs="宋体" w:hint="eastAsia"/>
            <w:sz w:val="20"/>
            <w:szCs w:val="20"/>
          </w:rPr>
          <w:t>）</w:t>
        </w:r>
      </w:ins>
    </w:p>
    <w:p w14:paraId="79DF7F53" w14:textId="77777777" w:rsidR="00CA42D7" w:rsidRDefault="00976F99">
      <w:pPr>
        <w:spacing w:line="240" w:lineRule="exact"/>
        <w:ind w:firstLine="400"/>
        <w:jc w:val="left"/>
        <w:rPr>
          <w:ins w:id="170" w:author="张霄恒（弓雨心）" w:date="2020-07-09T08:09:00Z"/>
          <w:rFonts w:ascii="宋体" w:hAnsi="宋体" w:cs="宋体"/>
          <w:sz w:val="20"/>
          <w:szCs w:val="20"/>
        </w:rPr>
      </w:pPr>
      <w:ins w:id="171" w:author="张霄恒（弓雨心）" w:date="2020-07-09T08:09:00Z">
        <w:r>
          <w:rPr>
            <w:rFonts w:ascii="宋体" w:hAnsi="宋体" w:cs="宋体" w:hint="eastAsia"/>
            <w:sz w:val="20"/>
            <w:szCs w:val="20"/>
          </w:rPr>
          <w:t xml:space="preserve">            房性逸搏（</w:t>
        </w:r>
      </w:ins>
      <w:ins w:id="172" w:author="张霄恒（弓雨心）" w:date="2020-07-09T08:25:00Z">
        <w:r>
          <w:rPr>
            <w:rFonts w:ascii="宋体" w:hAnsi="宋体" w:cs="宋体" w:hint="eastAsia"/>
            <w:sz w:val="20"/>
            <w:szCs w:val="20"/>
          </w:rPr>
          <w:t>SES</w:t>
        </w:r>
      </w:ins>
      <w:ins w:id="173" w:author="张霄恒（弓雨心）" w:date="2020-07-09T08:09:00Z">
        <w:r>
          <w:rPr>
            <w:rFonts w:ascii="宋体" w:hAnsi="宋体" w:cs="宋体" w:hint="eastAsia"/>
            <w:sz w:val="20"/>
            <w:szCs w:val="20"/>
          </w:rPr>
          <w:t>）</w:t>
        </w:r>
      </w:ins>
    </w:p>
    <w:p w14:paraId="0E24832C" w14:textId="77777777" w:rsidR="00CA42D7" w:rsidRDefault="00976F99">
      <w:pPr>
        <w:spacing w:line="240" w:lineRule="exact"/>
        <w:ind w:firstLine="400"/>
        <w:jc w:val="left"/>
        <w:rPr>
          <w:ins w:id="174" w:author="张霄恒（弓雨心）" w:date="2020-07-09T08:09:00Z"/>
          <w:rFonts w:ascii="宋体" w:hAnsi="宋体" w:cs="宋体"/>
          <w:sz w:val="20"/>
          <w:szCs w:val="20"/>
        </w:rPr>
      </w:pPr>
      <w:ins w:id="175" w:author="张霄恒（弓雨心）" w:date="2020-07-09T08:09:00Z">
        <w:r>
          <w:rPr>
            <w:rFonts w:ascii="宋体" w:hAnsi="宋体" w:cs="宋体" w:hint="eastAsia"/>
            <w:sz w:val="20"/>
            <w:szCs w:val="20"/>
          </w:rPr>
          <w:t xml:space="preserve">            交界性逸搏（</w:t>
        </w:r>
      </w:ins>
      <w:ins w:id="176" w:author="张霄恒（弓雨心）" w:date="2020-07-09T08:26:00Z">
        <w:r>
          <w:rPr>
            <w:rFonts w:ascii="宋体" w:hAnsi="宋体" w:cs="宋体" w:hint="eastAsia"/>
            <w:sz w:val="20"/>
            <w:szCs w:val="20"/>
          </w:rPr>
          <w:t>JE</w:t>
        </w:r>
      </w:ins>
      <w:ins w:id="177" w:author="张霄恒（弓雨心）" w:date="2020-07-09T08:09:00Z">
        <w:r>
          <w:rPr>
            <w:rFonts w:ascii="宋体" w:hAnsi="宋体" w:cs="宋体" w:hint="eastAsia"/>
            <w:sz w:val="20"/>
            <w:szCs w:val="20"/>
          </w:rPr>
          <w:t>）</w:t>
        </w:r>
      </w:ins>
    </w:p>
    <w:p w14:paraId="29C8F7BE" w14:textId="77777777" w:rsidR="00CA42D7" w:rsidRDefault="00976F99">
      <w:pPr>
        <w:pStyle w:val="af3"/>
        <w:numPr>
          <w:ilvl w:val="255"/>
          <w:numId w:val="0"/>
        </w:numPr>
        <w:spacing w:line="240" w:lineRule="exact"/>
        <w:ind w:left="1260"/>
        <w:rPr>
          <w:ins w:id="178" w:author="张霄恒（弓雨心）" w:date="2020-07-08T20:34:00Z"/>
          <w:rFonts w:ascii="宋体" w:hAnsi="宋体" w:cs="宋体"/>
          <w:sz w:val="20"/>
          <w:szCs w:val="20"/>
        </w:rPr>
      </w:pPr>
      <w:ins w:id="179" w:author="张霄恒（弓雨心）" w:date="2020-07-09T08:26:00Z">
        <w:r>
          <w:rPr>
            <w:rFonts w:ascii="宋体" w:hAnsi="宋体" w:cs="宋体" w:hint="eastAsia"/>
            <w:sz w:val="20"/>
            <w:szCs w:val="20"/>
          </w:rPr>
          <w:t xml:space="preserve">   </w:t>
        </w:r>
      </w:ins>
      <w:ins w:id="180" w:author="张霄恒（弓雨心）" w:date="2020-07-09T08:09:00Z">
        <w:r>
          <w:rPr>
            <w:rFonts w:ascii="宋体" w:hAnsi="宋体" w:cs="宋体" w:hint="eastAsia"/>
            <w:sz w:val="20"/>
            <w:szCs w:val="20"/>
          </w:rPr>
          <w:t>房早心室起搏 （</w:t>
        </w:r>
      </w:ins>
      <w:ins w:id="181" w:author="张霄恒（弓雨心）" w:date="2020-07-09T08:26:00Z">
        <w:r>
          <w:rPr>
            <w:rFonts w:ascii="宋体" w:hAnsi="宋体" w:cs="宋体" w:hint="eastAsia"/>
            <w:sz w:val="20"/>
            <w:szCs w:val="20"/>
          </w:rPr>
          <w:t>SVP</w:t>
        </w:r>
      </w:ins>
      <w:ins w:id="182" w:author="张霄恒（弓雨心）" w:date="2020-07-09T08:09:00Z">
        <w:r>
          <w:rPr>
            <w:rFonts w:ascii="宋体" w:hAnsi="宋体" w:cs="宋体" w:hint="eastAsia"/>
            <w:sz w:val="20"/>
            <w:szCs w:val="20"/>
          </w:rPr>
          <w:t>）</w:t>
        </w:r>
      </w:ins>
    </w:p>
    <w:p w14:paraId="1DD4F5D0" w14:textId="77777777" w:rsidR="00CA42D7" w:rsidRDefault="00CA42D7">
      <w:pPr>
        <w:pStyle w:val="af3"/>
        <w:numPr>
          <w:ilvl w:val="255"/>
          <w:numId w:val="0"/>
        </w:numPr>
        <w:spacing w:line="240" w:lineRule="auto"/>
        <w:ind w:left="1260"/>
        <w:rPr>
          <w:ins w:id="183" w:author="张霄恒（弓雨心）" w:date="2020-07-08T20:34:00Z"/>
          <w:rFonts w:ascii="宋体" w:hAnsi="宋体" w:cs="宋体"/>
          <w:sz w:val="20"/>
          <w:szCs w:val="20"/>
        </w:rPr>
      </w:pPr>
    </w:p>
    <w:p w14:paraId="0DE6F279" w14:textId="77777777" w:rsidR="00CA42D7" w:rsidRDefault="00CA42D7">
      <w:pPr>
        <w:pStyle w:val="af3"/>
        <w:numPr>
          <w:ilvl w:val="255"/>
          <w:numId w:val="0"/>
        </w:numPr>
        <w:spacing w:line="240" w:lineRule="auto"/>
        <w:ind w:left="1260"/>
        <w:rPr>
          <w:ins w:id="184" w:author="张霄恒（弓雨心）" w:date="2020-07-08T20:34:00Z"/>
          <w:rFonts w:ascii="宋体" w:hAnsi="宋体" w:cs="宋体"/>
          <w:sz w:val="20"/>
          <w:szCs w:val="20"/>
        </w:rPr>
      </w:pPr>
    </w:p>
    <w:p w14:paraId="6FF0D17D" w14:textId="77777777" w:rsidR="00CA42D7" w:rsidRDefault="00CA42D7">
      <w:pPr>
        <w:pStyle w:val="af3"/>
        <w:numPr>
          <w:ilvl w:val="255"/>
          <w:numId w:val="0"/>
        </w:numPr>
        <w:spacing w:line="240" w:lineRule="auto"/>
        <w:ind w:left="1260"/>
        <w:rPr>
          <w:ins w:id="185" w:author="张霄恒（弓雨心）" w:date="2020-07-08T20:34:00Z"/>
          <w:rFonts w:ascii="宋体" w:hAnsi="宋体" w:cs="宋体"/>
          <w:sz w:val="20"/>
          <w:szCs w:val="20"/>
        </w:rPr>
      </w:pPr>
    </w:p>
    <w:p w14:paraId="04A197D5" w14:textId="77777777" w:rsidR="00CA42D7" w:rsidRDefault="00CA42D7">
      <w:pPr>
        <w:pStyle w:val="af3"/>
        <w:numPr>
          <w:ilvl w:val="255"/>
          <w:numId w:val="0"/>
        </w:numPr>
        <w:spacing w:line="240" w:lineRule="auto"/>
        <w:ind w:left="1260"/>
        <w:rPr>
          <w:ins w:id="186" w:author="张霄恒（弓雨心）" w:date="2020-07-08T20:34:00Z"/>
          <w:rFonts w:ascii="宋体" w:hAnsi="宋体" w:cs="宋体"/>
          <w:sz w:val="20"/>
          <w:szCs w:val="20"/>
        </w:rPr>
      </w:pPr>
    </w:p>
    <w:p w14:paraId="464A7DC0" w14:textId="77777777" w:rsidR="00CA42D7" w:rsidRDefault="00CA42D7">
      <w:pPr>
        <w:pStyle w:val="af3"/>
        <w:numPr>
          <w:ilvl w:val="255"/>
          <w:numId w:val="0"/>
        </w:numPr>
        <w:spacing w:line="240" w:lineRule="auto"/>
        <w:ind w:left="1260"/>
        <w:rPr>
          <w:ins w:id="187" w:author="张霄恒（弓雨心）" w:date="2020-07-08T20:34:00Z"/>
          <w:rFonts w:ascii="宋体" w:hAnsi="宋体" w:cs="宋体"/>
          <w:sz w:val="20"/>
          <w:szCs w:val="20"/>
        </w:rPr>
      </w:pPr>
    </w:p>
    <w:p w14:paraId="32C71182" w14:textId="77777777" w:rsidR="00CA42D7" w:rsidRDefault="00CA42D7">
      <w:pPr>
        <w:pStyle w:val="af3"/>
        <w:numPr>
          <w:ilvl w:val="255"/>
          <w:numId w:val="0"/>
        </w:numPr>
        <w:spacing w:line="240" w:lineRule="auto"/>
        <w:ind w:left="1260"/>
        <w:rPr>
          <w:ins w:id="188" w:author="张霄恒（弓雨心）" w:date="2020-07-08T20:34:00Z"/>
          <w:rFonts w:ascii="宋体" w:hAnsi="宋体" w:cs="宋体"/>
          <w:sz w:val="20"/>
          <w:szCs w:val="20"/>
          <w:lang w:bidi="ar"/>
        </w:rPr>
      </w:pPr>
    </w:p>
    <w:p w14:paraId="19F76B24" w14:textId="77777777" w:rsidR="00CA42D7" w:rsidRDefault="00CA42D7">
      <w:pPr>
        <w:pStyle w:val="af3"/>
        <w:numPr>
          <w:ilvl w:val="255"/>
          <w:numId w:val="0"/>
        </w:numPr>
        <w:spacing w:line="240" w:lineRule="auto"/>
        <w:ind w:left="1260"/>
        <w:rPr>
          <w:ins w:id="189" w:author="张霄恒（弓雨心）" w:date="2020-07-08T20:33:00Z"/>
          <w:rFonts w:ascii="宋体" w:hAnsi="宋体" w:cs="宋体"/>
          <w:sz w:val="20"/>
          <w:szCs w:val="20"/>
          <w:lang w:bidi="ar"/>
        </w:rPr>
      </w:pPr>
    </w:p>
    <w:p w14:paraId="43D5FF6C" w14:textId="77777777" w:rsidR="00CA42D7" w:rsidRDefault="00976F99">
      <w:pPr>
        <w:ind w:firstLineChars="0" w:firstLine="0"/>
        <w:rPr>
          <w:ins w:id="190" w:author="张霄恒（弓雨心）" w:date="2020-07-08T20:33:00Z"/>
          <w:rFonts w:ascii="黑体" w:eastAsia="黑体" w:hAnsi="黑体" w:cs="黑体"/>
          <w:sz w:val="20"/>
          <w:szCs w:val="20"/>
        </w:rPr>
      </w:pPr>
      <w:r>
        <w:rPr>
          <w:rFonts w:ascii="黑体" w:eastAsia="黑体" w:hAnsi="黑体" w:cs="黑体" w:hint="eastAsia"/>
          <w:sz w:val="20"/>
          <w:szCs w:val="20"/>
        </w:rPr>
        <w:br w:type="page"/>
      </w:r>
    </w:p>
    <w:p w14:paraId="03B4A6AF" w14:textId="77777777" w:rsidR="00CA42D7" w:rsidRDefault="00CA42D7">
      <w:pPr>
        <w:ind w:firstLineChars="0" w:firstLine="0"/>
        <w:rPr>
          <w:del w:id="191" w:author="张霄恒（弓雨心）" w:date="2020-07-08T20:04:00Z"/>
          <w:rFonts w:ascii="黑体" w:eastAsia="黑体" w:hAnsi="黑体" w:cs="黑体"/>
          <w:sz w:val="20"/>
          <w:szCs w:val="20"/>
        </w:rPr>
      </w:pPr>
    </w:p>
    <w:p w14:paraId="446B2FE3" w14:textId="77777777" w:rsidR="00CA42D7" w:rsidRDefault="00976F99">
      <w:pPr>
        <w:pStyle w:val="1"/>
        <w:ind w:firstLineChars="0" w:firstLine="0"/>
      </w:pPr>
      <w:bookmarkStart w:id="192" w:name="_Toc30357"/>
      <w:bookmarkStart w:id="193" w:name="_Toc1367"/>
      <w:bookmarkStart w:id="194" w:name="_Toc13808"/>
      <w:bookmarkStart w:id="195" w:name="_Toc1640"/>
      <w:bookmarkStart w:id="196" w:name="_Toc8646"/>
      <w:bookmarkStart w:id="197" w:name="_Toc8638"/>
      <w:bookmarkStart w:id="198" w:name="_Toc23538"/>
      <w:bookmarkStart w:id="199" w:name="_Toc2384"/>
      <w:bookmarkStart w:id="200" w:name="_Toc20278"/>
      <w:bookmarkStart w:id="201" w:name="_Toc15648"/>
      <w:bookmarkStart w:id="202" w:name="_Toc38631351"/>
      <w:bookmarkStart w:id="203" w:name="_Toc29980"/>
      <w:bookmarkStart w:id="204" w:name="_Toc28786"/>
      <w:bookmarkStart w:id="205" w:name="_Toc12641"/>
      <w:bookmarkStart w:id="206" w:name="_Toc18356"/>
      <w:bookmarkStart w:id="207" w:name="_Toc15910"/>
      <w:bookmarkStart w:id="208" w:name="_Toc16627"/>
      <w:bookmarkStart w:id="209" w:name="_Toc758"/>
      <w:bookmarkStart w:id="210" w:name="_Toc12154"/>
      <w:bookmarkStart w:id="211" w:name="_Toc11693"/>
      <w:bookmarkStart w:id="212" w:name="_Toc12903"/>
      <w:bookmarkStart w:id="213" w:name="_Toc27184"/>
      <w:bookmarkStart w:id="214" w:name="_Toc871"/>
      <w:bookmarkStart w:id="215" w:name="_Toc4178"/>
      <w:bookmarkStart w:id="216" w:name="_Toc40880720"/>
      <w:bookmarkStart w:id="217" w:name="_Toc12525"/>
      <w:bookmarkStart w:id="218" w:name="_Toc3498"/>
      <w:r>
        <w:rPr>
          <w:rFonts w:hint="eastAsia"/>
        </w:rPr>
        <w:t>2</w:t>
      </w:r>
      <w:r>
        <w:rPr>
          <w:rFonts w:hint="eastAsia"/>
        </w:rPr>
        <w:t>启动</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5F18E6AA" w14:textId="77777777" w:rsidR="00CA42D7" w:rsidRDefault="00976F99">
      <w:pPr>
        <w:ind w:firstLine="480"/>
      </w:pPr>
      <w:r>
        <w:rPr>
          <w:rFonts w:hint="eastAsia"/>
        </w:rPr>
        <w:t>本章介绍如何在满足要求的环境下，开始一个病例的分析。</w:t>
      </w:r>
    </w:p>
    <w:p w14:paraId="5955E15F" w14:textId="77777777" w:rsidR="00CA42D7" w:rsidRDefault="00976F99">
      <w:pPr>
        <w:ind w:firstLine="480"/>
      </w:pPr>
      <w:r>
        <w:t>详细介绍</w:t>
      </w:r>
      <w:r>
        <w:rPr>
          <w:rFonts w:hint="eastAsia"/>
        </w:rPr>
        <w:t>下载</w:t>
      </w:r>
      <w:r>
        <w:t>病例并分析的流程。有关存档病例请参阅</w:t>
      </w:r>
      <w:r>
        <w:t xml:space="preserve"> </w:t>
      </w:r>
      <w:r>
        <w:rPr>
          <w:rFonts w:hint="eastAsia"/>
        </w:rPr>
        <w:t>“</w:t>
      </w:r>
      <w:r>
        <w:t>访问存档病例</w:t>
      </w:r>
      <w:r>
        <w:rPr>
          <w:rFonts w:hint="eastAsia"/>
        </w:rPr>
        <w:t>”</w:t>
      </w:r>
      <w:r>
        <w:t>章节。</w:t>
      </w:r>
    </w:p>
    <w:p w14:paraId="4EB3DCA4" w14:textId="77777777" w:rsidR="00CA42D7" w:rsidRDefault="00976F99">
      <w:pPr>
        <w:pStyle w:val="2"/>
        <w:ind w:firstLineChars="0" w:firstLine="0"/>
      </w:pPr>
      <w:bookmarkStart w:id="219" w:name="_Toc1627"/>
      <w:bookmarkStart w:id="220" w:name="_Toc4790"/>
      <w:bookmarkStart w:id="221" w:name="_Toc24228"/>
      <w:bookmarkStart w:id="222" w:name="_Toc20858"/>
      <w:bookmarkStart w:id="223" w:name="_Toc7143"/>
      <w:bookmarkStart w:id="224" w:name="_Toc2934"/>
      <w:bookmarkStart w:id="225" w:name="_Toc9548"/>
      <w:bookmarkStart w:id="226" w:name="_Toc31801"/>
      <w:bookmarkStart w:id="227" w:name="_Toc30846"/>
      <w:bookmarkStart w:id="228" w:name="_Toc19772"/>
      <w:bookmarkStart w:id="229" w:name="_Toc16404"/>
      <w:bookmarkStart w:id="230" w:name="_Toc12574"/>
      <w:bookmarkStart w:id="231" w:name="_Toc8962"/>
      <w:bookmarkStart w:id="232" w:name="_Toc14528"/>
      <w:bookmarkStart w:id="233" w:name="_Toc23629"/>
      <w:bookmarkStart w:id="234" w:name="_Toc31097"/>
      <w:bookmarkStart w:id="235" w:name="_Toc31370"/>
      <w:bookmarkStart w:id="236" w:name="_Toc17888"/>
      <w:bookmarkStart w:id="237" w:name="_Toc31126"/>
      <w:bookmarkStart w:id="238" w:name="_Toc25896"/>
      <w:bookmarkStart w:id="239" w:name="_Toc28017"/>
      <w:bookmarkStart w:id="240" w:name="_Toc30296"/>
      <w:bookmarkStart w:id="241" w:name="_Toc3268"/>
      <w:bookmarkStart w:id="242" w:name="_Toc38631352"/>
      <w:bookmarkStart w:id="243" w:name="_Toc26344"/>
      <w:bookmarkStart w:id="244" w:name="_Toc40880721"/>
      <w:bookmarkStart w:id="245" w:name="_Toc5365"/>
      <w:r>
        <w:rPr>
          <w:rFonts w:hint="eastAsia"/>
        </w:rPr>
        <w:t>2.1</w:t>
      </w:r>
      <w:r>
        <w:t xml:space="preserve"> </w:t>
      </w:r>
      <w:r>
        <w:rPr>
          <w:rFonts w:hint="eastAsia"/>
        </w:rPr>
        <w:t>进入程序</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65246554" w14:textId="77777777" w:rsidR="00CA42D7" w:rsidRDefault="00976F99">
      <w:pPr>
        <w:ind w:firstLine="480"/>
        <w:rPr>
          <w:ins w:id="246" w:author="张霄恒（弓雨心）" w:date="2020-06-06T20:30:00Z"/>
        </w:rPr>
      </w:pPr>
      <w:r>
        <w:rPr>
          <w:rFonts w:hint="eastAsia"/>
        </w:rPr>
        <w:t>双击电脑桌面上的“</w:t>
      </w:r>
      <w:proofErr w:type="spellStart"/>
      <w:r>
        <w:t>ECGAnalyst</w:t>
      </w:r>
      <w:proofErr w:type="spellEnd"/>
      <w:r>
        <w:rPr>
          <w:rFonts w:hint="eastAsia"/>
        </w:rPr>
        <w:t>”</w:t>
      </w:r>
      <w:r>
        <w:t>图标或使用</w:t>
      </w:r>
      <w:ins w:id="247" w:author="张霄恒（弓雨心）" w:date="2020-06-06T14:17:00Z">
        <w:r>
          <w:rPr>
            <w:rFonts w:hint="eastAsia"/>
          </w:rPr>
          <w:t>开始</w:t>
        </w:r>
      </w:ins>
      <w:r>
        <w:t>菜单</w:t>
      </w:r>
      <w:ins w:id="248" w:author="张霄恒（弓雨心）" w:date="2020-06-06T14:17:00Z">
        <w:r>
          <w:rPr>
            <w:rFonts w:hint="eastAsia"/>
          </w:rPr>
          <w:t>中的“</w:t>
        </w:r>
      </w:ins>
      <w:proofErr w:type="spellStart"/>
      <w:ins w:id="249" w:author="张霄恒（弓雨心）" w:date="2020-06-06T14:18:00Z">
        <w:r>
          <w:t>ECGAnalyst</w:t>
        </w:r>
      </w:ins>
      <w:proofErr w:type="spellEnd"/>
      <w:ins w:id="250" w:author="张霄恒（弓雨心）" w:date="2020-06-06T14:17:00Z">
        <w:r>
          <w:rPr>
            <w:rFonts w:hint="eastAsia"/>
          </w:rPr>
          <w:t>”</w:t>
        </w:r>
      </w:ins>
      <w:ins w:id="251" w:author="张霄恒（弓雨心）" w:date="2020-06-06T14:18:00Z">
        <w:r>
          <w:rPr>
            <w:rFonts w:hint="eastAsia"/>
          </w:rPr>
          <w:t>选项</w:t>
        </w:r>
      </w:ins>
      <w:r>
        <w:t>。</w:t>
      </w:r>
      <w:r>
        <w:rPr>
          <w:rFonts w:hint="eastAsia"/>
        </w:rPr>
        <w:t>使用账号密码进行登录，进入首界面。</w:t>
      </w:r>
    </w:p>
    <w:p w14:paraId="40503AFB" w14:textId="77777777" w:rsidR="00CA42D7" w:rsidRDefault="00CA42D7">
      <w:pPr>
        <w:ind w:firstLine="480"/>
      </w:pPr>
    </w:p>
    <w:p w14:paraId="60F38580" w14:textId="77777777" w:rsidR="00CA42D7" w:rsidRDefault="00976F99">
      <w:pPr>
        <w:ind w:firstLine="480"/>
      </w:pPr>
      <w:r>
        <w:rPr>
          <w:noProof/>
        </w:rPr>
        <w:drawing>
          <wp:inline distT="0" distB="0" distL="114300" distR="114300" wp14:anchorId="374FCB16" wp14:editId="0B2EE0A4">
            <wp:extent cx="4838065" cy="381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38699" cy="3810000"/>
                    </a:xfrm>
                    <a:prstGeom prst="rect">
                      <a:avLst/>
                    </a:prstGeom>
                  </pic:spPr>
                </pic:pic>
              </a:graphicData>
            </a:graphic>
          </wp:inline>
        </w:drawing>
      </w:r>
    </w:p>
    <w:p w14:paraId="795562ED" w14:textId="77777777" w:rsidR="00CA42D7" w:rsidRDefault="00CA42D7">
      <w:pPr>
        <w:ind w:firstLine="480"/>
      </w:pPr>
    </w:p>
    <w:p w14:paraId="5BC11FB9" w14:textId="77777777" w:rsidR="00CA42D7" w:rsidRDefault="00976F99">
      <w:pPr>
        <w:ind w:firstLine="480"/>
      </w:pPr>
      <w:r>
        <w:rPr>
          <w:rFonts w:hint="eastAsia"/>
        </w:rPr>
        <w:t>点击右下角【关于】按钮，弹出相关信息。</w:t>
      </w:r>
    </w:p>
    <w:p w14:paraId="1AEADF57" w14:textId="77777777" w:rsidR="00CA42D7" w:rsidRDefault="00976F99">
      <w:pPr>
        <w:ind w:firstLineChars="0" w:firstLine="0"/>
      </w:pPr>
      <w:r>
        <w:rPr>
          <w:rFonts w:hint="eastAsia"/>
          <w:noProof/>
        </w:rPr>
        <w:lastRenderedPageBreak/>
        <w:drawing>
          <wp:anchor distT="0" distB="0" distL="0" distR="0" simplePos="0" relativeHeight="251657216" behindDoc="0" locked="0" layoutInCell="1" allowOverlap="1" wp14:anchorId="206C984C" wp14:editId="011B4F3D">
            <wp:simplePos x="0" y="0"/>
            <wp:positionH relativeFrom="column">
              <wp:posOffset>12065</wp:posOffset>
            </wp:positionH>
            <wp:positionV relativeFrom="paragraph">
              <wp:posOffset>59055</wp:posOffset>
            </wp:positionV>
            <wp:extent cx="5245100" cy="2844165"/>
            <wp:effectExtent l="0" t="0" r="12700" b="13335"/>
            <wp:wrapSquare wrapText="bothSides"/>
            <wp:docPr id="79" name="图片 79" descr="D:\work\HolterSystem\文档\注册\送检\最新文件\图片\脱敏文件\001、首界面-已脱敏.PNG001、首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work\HolterSystem\文档\注册\送检\最新文件\图片\脱敏文件\001、首界面-已脱敏.PNG001、首界面-已脱敏"/>
                    <pic:cNvPicPr>
                      <a:picLocks noChangeAspect="1"/>
                    </pic:cNvPicPr>
                  </pic:nvPicPr>
                  <pic:blipFill>
                    <a:blip r:embed="rId21"/>
                    <a:srcRect/>
                    <a:stretch>
                      <a:fillRect/>
                    </a:stretch>
                  </pic:blipFill>
                  <pic:spPr>
                    <a:xfrm>
                      <a:off x="0" y="0"/>
                      <a:ext cx="5245100" cy="2844165"/>
                    </a:xfrm>
                    <a:prstGeom prst="rect">
                      <a:avLst/>
                    </a:prstGeom>
                  </pic:spPr>
                </pic:pic>
              </a:graphicData>
            </a:graphic>
          </wp:anchor>
        </w:drawing>
      </w:r>
      <w:r>
        <w:rPr>
          <w:rFonts w:hint="eastAsia"/>
        </w:rPr>
        <w:t xml:space="preserve">              </w:t>
      </w:r>
      <w:r>
        <w:rPr>
          <w:rFonts w:hint="eastAsia"/>
          <w:noProof/>
        </w:rPr>
        <w:drawing>
          <wp:inline distT="0" distB="0" distL="114300" distR="114300" wp14:anchorId="0FBB9069" wp14:editId="299FB6EE">
            <wp:extent cx="3001010" cy="1433830"/>
            <wp:effectExtent l="0" t="0" r="8890" b="13970"/>
            <wp:docPr id="34" name="图片 34" descr="D:\work\HolterSystem\文档\注册\送检\最新文件\图片\脱敏文件\001-2、首界面-关于界面.PNG001-2、首界面-关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work\HolterSystem\文档\注册\送检\最新文件\图片\脱敏文件\001-2、首界面-关于界面.PNG001-2、首界面-关于界面"/>
                    <pic:cNvPicPr>
                      <a:picLocks noChangeAspect="1"/>
                    </pic:cNvPicPr>
                  </pic:nvPicPr>
                  <pic:blipFill>
                    <a:blip r:embed="rId22"/>
                    <a:srcRect/>
                    <a:stretch>
                      <a:fillRect/>
                    </a:stretch>
                  </pic:blipFill>
                  <pic:spPr>
                    <a:xfrm>
                      <a:off x="0" y="0"/>
                      <a:ext cx="3001010" cy="1433830"/>
                    </a:xfrm>
                    <a:prstGeom prst="rect">
                      <a:avLst/>
                    </a:prstGeom>
                  </pic:spPr>
                </pic:pic>
              </a:graphicData>
            </a:graphic>
          </wp:inline>
        </w:drawing>
      </w:r>
    </w:p>
    <w:p w14:paraId="3F86CBFF" w14:textId="77777777" w:rsidR="00CA42D7" w:rsidRDefault="00976F99">
      <w:pPr>
        <w:ind w:firstLineChars="0" w:firstLine="0"/>
      </w:pPr>
      <w:r>
        <w:rPr>
          <w:rFonts w:hint="eastAsia"/>
        </w:rPr>
        <w:t>有关首界面详细的功能和操作说明请参阅</w:t>
      </w:r>
      <w:r>
        <w:t xml:space="preserve"> </w:t>
      </w:r>
      <w:r>
        <w:rPr>
          <w:rFonts w:hint="eastAsia"/>
        </w:rPr>
        <w:t>“</w:t>
      </w:r>
      <w:r>
        <w:t>访问存档病</w:t>
      </w:r>
      <w:r>
        <w:rPr>
          <w:rFonts w:hint="eastAsia"/>
        </w:rPr>
        <w:t>例”章节。</w:t>
      </w:r>
    </w:p>
    <w:p w14:paraId="314CC2BD" w14:textId="77777777" w:rsidR="00CA42D7" w:rsidRDefault="00976F99">
      <w:pPr>
        <w:pStyle w:val="2"/>
        <w:ind w:firstLineChars="0" w:firstLine="0"/>
      </w:pPr>
      <w:bookmarkStart w:id="252" w:name="_Toc167"/>
      <w:bookmarkStart w:id="253" w:name="_Toc31837"/>
      <w:bookmarkStart w:id="254" w:name="_Toc10364"/>
      <w:bookmarkStart w:id="255" w:name="_Toc1322"/>
      <w:bookmarkStart w:id="256" w:name="_Toc38631353"/>
      <w:bookmarkStart w:id="257" w:name="_Toc9959"/>
      <w:bookmarkStart w:id="258" w:name="_Toc8633"/>
      <w:bookmarkStart w:id="259" w:name="_Toc11931"/>
      <w:bookmarkStart w:id="260" w:name="_Toc24126"/>
      <w:bookmarkStart w:id="261" w:name="_Toc4716"/>
      <w:bookmarkStart w:id="262" w:name="_Toc3344"/>
      <w:bookmarkStart w:id="263" w:name="_Toc18132"/>
      <w:bookmarkStart w:id="264" w:name="_Toc21859"/>
      <w:bookmarkStart w:id="265" w:name="_Toc3055"/>
      <w:bookmarkStart w:id="266" w:name="_Toc6"/>
      <w:bookmarkStart w:id="267" w:name="_Toc6773"/>
      <w:bookmarkStart w:id="268" w:name="_Toc4738"/>
      <w:bookmarkStart w:id="269" w:name="_Toc27491"/>
      <w:bookmarkStart w:id="270" w:name="_Toc19345"/>
      <w:bookmarkStart w:id="271" w:name="_Toc28886"/>
      <w:bookmarkStart w:id="272" w:name="_Toc28495"/>
      <w:bookmarkStart w:id="273" w:name="_Toc17832"/>
      <w:bookmarkStart w:id="274" w:name="_Toc17401"/>
      <w:bookmarkStart w:id="275" w:name="_Toc22704"/>
      <w:bookmarkStart w:id="276" w:name="_Toc1700"/>
      <w:bookmarkStart w:id="277" w:name="_Toc40880722"/>
      <w:bookmarkStart w:id="278" w:name="_Toc12891"/>
      <w:r>
        <w:rPr>
          <w:rFonts w:hint="eastAsia"/>
        </w:rPr>
        <w:t>2.2 数据下载和分析</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68D7A2FA" w14:textId="77777777" w:rsidR="00CA42D7" w:rsidRDefault="00976F99">
      <w:pPr>
        <w:pStyle w:val="af3"/>
        <w:numPr>
          <w:ilvl w:val="0"/>
          <w:numId w:val="3"/>
        </w:numPr>
        <w:ind w:firstLineChars="0"/>
      </w:pPr>
      <w:r>
        <w:rPr>
          <w:rFonts w:hint="eastAsia"/>
        </w:rPr>
        <w:t>数据下载</w:t>
      </w:r>
    </w:p>
    <w:p w14:paraId="33943440" w14:textId="77777777" w:rsidR="00CA42D7" w:rsidRDefault="00976F99">
      <w:pPr>
        <w:ind w:firstLine="480"/>
      </w:pPr>
      <w:r>
        <w:rPr>
          <w:noProof/>
        </w:rPr>
        <w:drawing>
          <wp:anchor distT="0" distB="0" distL="114300" distR="114300" simplePos="0" relativeHeight="251643904" behindDoc="0" locked="0" layoutInCell="1" allowOverlap="1" wp14:anchorId="6F39A2EF" wp14:editId="112CA48C">
            <wp:simplePos x="0" y="0"/>
            <wp:positionH relativeFrom="margin">
              <wp:posOffset>97155</wp:posOffset>
            </wp:positionH>
            <wp:positionV relativeFrom="paragraph">
              <wp:posOffset>358140</wp:posOffset>
            </wp:positionV>
            <wp:extent cx="5071110" cy="2746375"/>
            <wp:effectExtent l="0" t="0" r="15240" b="15875"/>
            <wp:wrapSquare wrapText="bothSides"/>
            <wp:docPr id="80" name="图片 80" descr="D:\work\HolterSystem\文档\注册\送检\最新文件\图片\脱敏文件\002、下载数据界面-已脱敏.PNG002、下载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work\HolterSystem\文档\注册\送检\最新文件\图片\脱敏文件\002、下载数据界面-已脱敏.PNG002、下载数据界面-已脱敏"/>
                    <pic:cNvPicPr>
                      <a:picLocks noChangeAspect="1"/>
                    </pic:cNvPicPr>
                  </pic:nvPicPr>
                  <pic:blipFill>
                    <a:blip r:embed="rId23"/>
                    <a:srcRect/>
                    <a:stretch>
                      <a:fillRect/>
                    </a:stretch>
                  </pic:blipFill>
                  <pic:spPr>
                    <a:xfrm>
                      <a:off x="0" y="0"/>
                      <a:ext cx="5071110" cy="2746375"/>
                    </a:xfrm>
                    <a:prstGeom prst="rect">
                      <a:avLst/>
                    </a:prstGeom>
                  </pic:spPr>
                </pic:pic>
              </a:graphicData>
            </a:graphic>
          </wp:anchor>
        </w:drawing>
      </w:r>
      <w:r>
        <w:rPr>
          <w:rFonts w:hint="eastAsia"/>
        </w:rPr>
        <w:t>在用户“下载”列，“点击下载”，将数据下载到本地。</w:t>
      </w:r>
    </w:p>
    <w:p w14:paraId="57A55683" w14:textId="77777777" w:rsidR="00CA42D7" w:rsidRDefault="00976F99">
      <w:pPr>
        <w:pStyle w:val="af3"/>
        <w:numPr>
          <w:ilvl w:val="0"/>
          <w:numId w:val="3"/>
        </w:numPr>
        <w:ind w:firstLineChars="0" w:firstLine="0"/>
      </w:pPr>
      <w:r>
        <w:rPr>
          <w:rFonts w:hint="eastAsia"/>
        </w:rPr>
        <w:lastRenderedPageBreak/>
        <w:t>分析与重新分析</w:t>
      </w:r>
    </w:p>
    <w:p w14:paraId="7CF4C291" w14:textId="77777777" w:rsidR="00CA42D7" w:rsidRDefault="00976F99">
      <w:pPr>
        <w:ind w:firstLine="480"/>
      </w:pPr>
      <w:r>
        <w:rPr>
          <w:noProof/>
        </w:rPr>
        <w:drawing>
          <wp:anchor distT="0" distB="0" distL="114935" distR="114935" simplePos="0" relativeHeight="251645952" behindDoc="0" locked="0" layoutInCell="1" allowOverlap="1" wp14:anchorId="78B15883" wp14:editId="469D88A2">
            <wp:simplePos x="0" y="0"/>
            <wp:positionH relativeFrom="margin">
              <wp:posOffset>206375</wp:posOffset>
            </wp:positionH>
            <wp:positionV relativeFrom="paragraph">
              <wp:posOffset>2886075</wp:posOffset>
            </wp:positionV>
            <wp:extent cx="5058410" cy="2741930"/>
            <wp:effectExtent l="0" t="0" r="8890" b="1270"/>
            <wp:wrapSquare wrapText="bothSides"/>
            <wp:docPr id="82" name="图片 82" descr="D:\work\HolterSystem\文档\注册\送检\最新文件\图片\脱敏文件\007、患者信息-已脱敏.PNG007、患者信息-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work\HolterSystem\文档\注册\送检\最新文件\图片\脱敏文件\007、患者信息-已脱敏.PNG007、患者信息-已脱敏"/>
                    <pic:cNvPicPr>
                      <a:picLocks noChangeAspect="1"/>
                    </pic:cNvPicPr>
                  </pic:nvPicPr>
                  <pic:blipFill>
                    <a:blip r:embed="rId24"/>
                    <a:srcRect/>
                    <a:stretch>
                      <a:fillRect/>
                    </a:stretch>
                  </pic:blipFill>
                  <pic:spPr>
                    <a:xfrm>
                      <a:off x="0" y="0"/>
                      <a:ext cx="5058410" cy="2741930"/>
                    </a:xfrm>
                    <a:prstGeom prst="rect">
                      <a:avLst/>
                    </a:prstGeom>
                  </pic:spPr>
                </pic:pic>
              </a:graphicData>
            </a:graphic>
          </wp:anchor>
        </w:drawing>
      </w:r>
      <w:r>
        <w:rPr>
          <w:noProof/>
        </w:rPr>
        <w:drawing>
          <wp:anchor distT="0" distB="0" distL="114300" distR="114300" simplePos="0" relativeHeight="251644928" behindDoc="0" locked="0" layoutInCell="1" allowOverlap="1" wp14:anchorId="248F902F" wp14:editId="329B330B">
            <wp:simplePos x="0" y="0"/>
            <wp:positionH relativeFrom="margin">
              <wp:posOffset>208915</wp:posOffset>
            </wp:positionH>
            <wp:positionV relativeFrom="paragraph">
              <wp:posOffset>52705</wp:posOffset>
            </wp:positionV>
            <wp:extent cx="5083175" cy="2753360"/>
            <wp:effectExtent l="0" t="0" r="3175" b="8890"/>
            <wp:wrapSquare wrapText="bothSides"/>
            <wp:docPr id="81" name="图片 81" descr="D:\work\HolterSystem\文档\注册\送检\最新文件\图片\脱敏文件\003、分析数据界面-已脱敏.PNG003、分析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work\HolterSystem\文档\注册\送检\最新文件\图片\脱敏文件\003、分析数据界面-已脱敏.PNG003、分析数据界面-已脱敏"/>
                    <pic:cNvPicPr>
                      <a:picLocks noChangeAspect="1"/>
                    </pic:cNvPicPr>
                  </pic:nvPicPr>
                  <pic:blipFill>
                    <a:blip r:embed="rId25"/>
                    <a:srcRect/>
                    <a:stretch>
                      <a:fillRect/>
                    </a:stretch>
                  </pic:blipFill>
                  <pic:spPr>
                    <a:xfrm>
                      <a:off x="0" y="0"/>
                      <a:ext cx="5083175" cy="2753360"/>
                    </a:xfrm>
                    <a:prstGeom prst="rect">
                      <a:avLst/>
                    </a:prstGeom>
                  </pic:spPr>
                </pic:pic>
              </a:graphicData>
            </a:graphic>
          </wp:anchor>
        </w:drawing>
      </w:r>
      <w:r>
        <w:rPr>
          <w:rFonts w:hint="eastAsia"/>
        </w:rPr>
        <w:t>双击用户行，根据提示进行分析，默认分析导联为标准Ⅱ导联。</w:t>
      </w:r>
    </w:p>
    <w:p w14:paraId="54D932DB" w14:textId="77777777" w:rsidR="00CA42D7" w:rsidRDefault="00976F99">
      <w:pPr>
        <w:ind w:firstLine="480"/>
      </w:pPr>
      <w:r>
        <w:rPr>
          <w:rFonts w:hint="eastAsia"/>
        </w:rPr>
        <w:t>点击“患者信息”进入患者信息界面，点击“分析参数设置”，可以进行“主分析导联选择”及参数设置，点击“重新分析”根据选择的分析导联进行重分析。</w:t>
      </w:r>
    </w:p>
    <w:p w14:paraId="2B80D0E7" w14:textId="77777777" w:rsidR="00CA42D7" w:rsidRDefault="00976F99">
      <w:pPr>
        <w:ind w:firstLine="480"/>
      </w:pPr>
      <w:proofErr w:type="gramStart"/>
      <w:r>
        <w:rPr>
          <w:rFonts w:hint="eastAsia"/>
        </w:rPr>
        <w:t>主分析</w:t>
      </w:r>
      <w:proofErr w:type="gramEnd"/>
      <w:r>
        <w:rPr>
          <w:rFonts w:hint="eastAsia"/>
        </w:rPr>
        <w:t>导联对自动分析结果有很大的影响，请选择全程波形较好、特异性较好的</w:t>
      </w:r>
      <w:r>
        <w:t xml:space="preserve">ECG </w:t>
      </w:r>
      <w:r>
        <w:t>通道作为分析主</w:t>
      </w:r>
      <w:r>
        <w:rPr>
          <w:rFonts w:hint="eastAsia"/>
        </w:rPr>
        <w:t>通道，进行重新分析。</w:t>
      </w:r>
    </w:p>
    <w:p w14:paraId="07DB037D" w14:textId="77777777" w:rsidR="00CA42D7" w:rsidRDefault="00976F99">
      <w:pPr>
        <w:ind w:firstLine="480"/>
      </w:pPr>
      <w:r>
        <w:rPr>
          <w:rFonts w:hint="eastAsia"/>
        </w:rPr>
        <w:t>在分析过程种将进行自动检测</w:t>
      </w:r>
      <w:r>
        <w:t>QRS</w:t>
      </w:r>
      <w:r>
        <w:rPr>
          <w:rFonts w:hint="eastAsia"/>
        </w:rPr>
        <w:t>、</w:t>
      </w:r>
      <w:r>
        <w:t xml:space="preserve">QRS </w:t>
      </w:r>
      <w:r>
        <w:t>形态归类</w:t>
      </w:r>
      <w:r>
        <w:rPr>
          <w:rFonts w:hint="eastAsia"/>
        </w:rPr>
        <w:t>、</w:t>
      </w:r>
      <w:r>
        <w:t>建立</w:t>
      </w:r>
      <w:r>
        <w:t xml:space="preserve">QRS </w:t>
      </w:r>
      <w:r>
        <w:t>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14:paraId="78219684" w14:textId="77777777" w:rsidR="00CA42D7" w:rsidRDefault="00976F99">
      <w:pPr>
        <w:pStyle w:val="2"/>
        <w:ind w:firstLineChars="0" w:firstLine="0"/>
      </w:pPr>
      <w:bookmarkStart w:id="279" w:name="_Toc30867"/>
      <w:bookmarkStart w:id="280" w:name="_Toc8405"/>
      <w:bookmarkStart w:id="281" w:name="_Toc40880723"/>
      <w:bookmarkStart w:id="282" w:name="_Toc32078"/>
      <w:bookmarkStart w:id="283" w:name="_Toc27122"/>
      <w:bookmarkStart w:id="284" w:name="_Toc1598"/>
      <w:bookmarkStart w:id="285" w:name="_Toc15746"/>
      <w:bookmarkStart w:id="286" w:name="_Toc17962"/>
      <w:bookmarkStart w:id="287" w:name="_Toc25913"/>
      <w:bookmarkStart w:id="288" w:name="_Toc26896"/>
      <w:bookmarkStart w:id="289" w:name="_Toc28766"/>
      <w:bookmarkStart w:id="290" w:name="_Toc5473"/>
      <w:bookmarkStart w:id="291" w:name="_Toc2814"/>
      <w:bookmarkStart w:id="292" w:name="_Toc4356"/>
      <w:bookmarkStart w:id="293" w:name="_Toc899"/>
      <w:bookmarkStart w:id="294" w:name="_Toc4124"/>
      <w:bookmarkStart w:id="295" w:name="_Toc7670"/>
      <w:bookmarkStart w:id="296" w:name="_Toc30883"/>
      <w:bookmarkStart w:id="297" w:name="_Toc26254"/>
      <w:bookmarkStart w:id="298" w:name="_Toc23587"/>
      <w:bookmarkStart w:id="299" w:name="_Toc3207"/>
      <w:bookmarkStart w:id="300" w:name="_Toc28550"/>
      <w:bookmarkStart w:id="301" w:name="_Toc17718"/>
      <w:bookmarkStart w:id="302" w:name="_Toc20370"/>
      <w:bookmarkStart w:id="303" w:name="_Toc13057"/>
      <w:bookmarkStart w:id="304" w:name="_Toc38631354"/>
      <w:bookmarkStart w:id="305" w:name="_Toc27826"/>
      <w:r>
        <w:rPr>
          <w:rFonts w:hint="eastAsia"/>
        </w:rPr>
        <w:lastRenderedPageBreak/>
        <w:t>2.3 编辑分析</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3B984A6D" w14:textId="77777777" w:rsidR="00CA42D7" w:rsidRDefault="00976F99">
      <w:pPr>
        <w:ind w:firstLine="480"/>
      </w:pPr>
      <w:r>
        <w:rPr>
          <w:rFonts w:hint="eastAsia"/>
        </w:rPr>
        <w:t>当扫描结束后，自动分析结果将被保存，并且可以对它进行编辑分析，以保障分析结果的准确性。</w:t>
      </w:r>
    </w:p>
    <w:p w14:paraId="5C6C16D5" w14:textId="77777777" w:rsidR="00CA42D7" w:rsidRDefault="00976F99">
      <w:pPr>
        <w:ind w:firstLine="480"/>
      </w:pPr>
      <w:proofErr w:type="spellStart"/>
      <w:r>
        <w:t>ECGAnalyst</w:t>
      </w:r>
      <w:proofErr w:type="spellEnd"/>
      <w:r>
        <w:t>提供了一组编辑工具，可以方便地对分析结果进行</w:t>
      </w:r>
      <w:r>
        <w:rPr>
          <w:rFonts w:hint="eastAsia"/>
        </w:rPr>
        <w:t>编辑和修改。并自动根据修改结果更新分析报告。</w:t>
      </w:r>
    </w:p>
    <w:p w14:paraId="39B4BE0C" w14:textId="77777777" w:rsidR="00CA42D7" w:rsidRDefault="00976F99">
      <w:pPr>
        <w:ind w:firstLine="480"/>
      </w:pPr>
      <w:r>
        <w:rPr>
          <w:rFonts w:hint="eastAsia"/>
        </w:rPr>
        <w:t>详细操作请参看</w:t>
      </w:r>
      <w:r>
        <w:t xml:space="preserve"> </w:t>
      </w:r>
      <w:r>
        <w:rPr>
          <w:rFonts w:hint="eastAsia"/>
        </w:rPr>
        <w:t>“</w:t>
      </w:r>
      <w:r>
        <w:t>编辑</w:t>
      </w:r>
      <w:r>
        <w:rPr>
          <w:rFonts w:hint="eastAsia"/>
        </w:rPr>
        <w:t>分析”</w:t>
      </w:r>
      <w:r>
        <w:t>章节。</w:t>
      </w:r>
    </w:p>
    <w:p w14:paraId="65EBB5F0" w14:textId="77777777" w:rsidR="00CA42D7" w:rsidRDefault="00976F99">
      <w:pPr>
        <w:pStyle w:val="2"/>
        <w:ind w:firstLineChars="0" w:firstLine="0"/>
      </w:pPr>
      <w:bookmarkStart w:id="306" w:name="_Toc19954"/>
      <w:bookmarkStart w:id="307" w:name="_Toc16211"/>
      <w:bookmarkStart w:id="308" w:name="_Toc28636"/>
      <w:bookmarkStart w:id="309" w:name="_Toc9350"/>
      <w:bookmarkStart w:id="310" w:name="_Toc38631355"/>
      <w:bookmarkStart w:id="311" w:name="_Toc12711"/>
      <w:bookmarkStart w:id="312" w:name="_Toc27870"/>
      <w:bookmarkStart w:id="313" w:name="_Toc32443"/>
      <w:bookmarkStart w:id="314" w:name="_Toc34"/>
      <w:bookmarkStart w:id="315" w:name="_Toc29390"/>
      <w:bookmarkStart w:id="316" w:name="_Toc40880724"/>
      <w:bookmarkStart w:id="317" w:name="_Toc9135"/>
      <w:bookmarkStart w:id="318" w:name="_Toc28828"/>
      <w:bookmarkStart w:id="319" w:name="_Toc574"/>
      <w:bookmarkStart w:id="320" w:name="_Toc16151"/>
      <w:bookmarkStart w:id="321" w:name="_Toc21303"/>
      <w:bookmarkStart w:id="322" w:name="_Toc31085"/>
      <w:bookmarkStart w:id="323" w:name="_Toc7498"/>
      <w:bookmarkStart w:id="324" w:name="_Toc23031"/>
      <w:bookmarkStart w:id="325" w:name="_Toc2801"/>
      <w:bookmarkStart w:id="326" w:name="_Toc29927"/>
      <w:bookmarkStart w:id="327" w:name="_Toc18706"/>
      <w:bookmarkStart w:id="328" w:name="_Toc10724"/>
      <w:bookmarkStart w:id="329" w:name="_Toc27173"/>
      <w:bookmarkStart w:id="330" w:name="_Toc13898"/>
      <w:bookmarkStart w:id="331" w:name="_Toc30466"/>
      <w:bookmarkStart w:id="332" w:name="_Toc20465"/>
      <w:r>
        <w:rPr>
          <w:rFonts w:hint="eastAsia"/>
        </w:rPr>
        <w:t>2.4 报告选择、预览和打印</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1EAFA164" w14:textId="77777777" w:rsidR="00CA42D7" w:rsidRDefault="00976F99">
      <w:pPr>
        <w:ind w:firstLine="480"/>
      </w:pPr>
      <w:r>
        <w:rPr>
          <w:rFonts w:hint="eastAsia"/>
        </w:rPr>
        <w:t>在报告窗口页面中，可以根据需要选择打印报告的类型。选定报告后，就可以开始预览和打印，详细操作请参考</w:t>
      </w:r>
      <w:r>
        <w:rPr>
          <w:rFonts w:hint="eastAsia"/>
        </w:rPr>
        <w:t xml:space="preserve"> </w:t>
      </w:r>
      <w:r>
        <w:rPr>
          <w:rFonts w:hint="eastAsia"/>
        </w:rPr>
        <w:t>“</w:t>
      </w:r>
      <w:r>
        <w:t>报告预览</w:t>
      </w:r>
      <w:r>
        <w:t>/</w:t>
      </w:r>
      <w:r>
        <w:t>打印</w:t>
      </w:r>
      <w:r>
        <w:rPr>
          <w:rFonts w:hint="eastAsia"/>
        </w:rPr>
        <w:t>”</w:t>
      </w:r>
      <w:r>
        <w:t>章节</w:t>
      </w:r>
    </w:p>
    <w:p w14:paraId="52CF2DB4" w14:textId="77777777" w:rsidR="00CA42D7" w:rsidRDefault="00976F99">
      <w:pPr>
        <w:pStyle w:val="1"/>
        <w:ind w:firstLineChars="0" w:firstLine="0"/>
      </w:pPr>
      <w:bookmarkStart w:id="333" w:name="_Toc9133"/>
      <w:bookmarkStart w:id="334" w:name="_Toc29248"/>
      <w:bookmarkStart w:id="335" w:name="_Toc38631356"/>
      <w:bookmarkStart w:id="336" w:name="_Toc9043"/>
      <w:bookmarkStart w:id="337" w:name="_Toc27768"/>
      <w:bookmarkStart w:id="338" w:name="_Toc24317"/>
      <w:bookmarkStart w:id="339" w:name="_Toc25524"/>
      <w:bookmarkStart w:id="340" w:name="_Toc5871"/>
      <w:bookmarkStart w:id="341" w:name="_Toc29996"/>
      <w:bookmarkStart w:id="342" w:name="_Toc11363"/>
      <w:bookmarkStart w:id="343" w:name="_Toc40880725"/>
      <w:bookmarkStart w:id="344" w:name="_Toc24451"/>
      <w:bookmarkStart w:id="345" w:name="_Toc27099"/>
      <w:bookmarkStart w:id="346" w:name="_Toc15812"/>
      <w:bookmarkStart w:id="347" w:name="_Toc19289"/>
      <w:bookmarkStart w:id="348" w:name="_Toc24560"/>
      <w:bookmarkStart w:id="349" w:name="_Toc744"/>
      <w:bookmarkStart w:id="350" w:name="_Toc27417"/>
      <w:bookmarkStart w:id="351" w:name="_Toc19686"/>
      <w:bookmarkStart w:id="352" w:name="_Toc5184"/>
      <w:bookmarkStart w:id="353" w:name="_Toc2619"/>
      <w:bookmarkStart w:id="354" w:name="_Toc1545"/>
      <w:bookmarkStart w:id="355" w:name="_Toc2711"/>
      <w:bookmarkStart w:id="356" w:name="_Toc2660"/>
      <w:bookmarkStart w:id="357" w:name="_Toc30028"/>
      <w:bookmarkStart w:id="358" w:name="_Toc12560"/>
      <w:bookmarkStart w:id="359" w:name="_Toc971"/>
      <w:r>
        <w:t>3</w:t>
      </w:r>
      <w:r>
        <w:rPr>
          <w:rFonts w:hint="eastAsia"/>
        </w:rPr>
        <w:t xml:space="preserve"> </w:t>
      </w:r>
      <w:r>
        <w:rPr>
          <w:rFonts w:hint="eastAsia"/>
        </w:rPr>
        <w:t>访问存档病例</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71192AF4" w14:textId="77777777" w:rsidR="00CA42D7" w:rsidRDefault="00976F99">
      <w:pPr>
        <w:pStyle w:val="af3"/>
        <w:ind w:left="420" w:firstLineChars="0" w:firstLine="0"/>
      </w:pPr>
      <w:proofErr w:type="spellStart"/>
      <w:r>
        <w:t>ECGAnalyst</w:t>
      </w:r>
      <w:proofErr w:type="spellEnd"/>
      <w:r>
        <w:t>首界面提供了丰富的功能可以对病例档案进行处理。</w:t>
      </w:r>
    </w:p>
    <w:p w14:paraId="6D91C74D" w14:textId="77777777" w:rsidR="00CA42D7" w:rsidRDefault="00976F99">
      <w:pPr>
        <w:pStyle w:val="af3"/>
        <w:ind w:left="420" w:firstLineChars="0" w:firstLine="0"/>
        <w:rPr>
          <w:color w:val="FF0000"/>
        </w:rPr>
      </w:pPr>
      <w:r>
        <w:rPr>
          <w:noProof/>
        </w:rPr>
        <mc:AlternateContent>
          <mc:Choice Requires="wpg">
            <w:drawing>
              <wp:anchor distT="0" distB="0" distL="114935" distR="114935" simplePos="0" relativeHeight="251663360" behindDoc="0" locked="0" layoutInCell="1" allowOverlap="1" wp14:anchorId="0701E9EB" wp14:editId="6F778355">
                <wp:simplePos x="0" y="0"/>
                <wp:positionH relativeFrom="column">
                  <wp:posOffset>-15875</wp:posOffset>
                </wp:positionH>
                <wp:positionV relativeFrom="paragraph">
                  <wp:posOffset>68580</wp:posOffset>
                </wp:positionV>
                <wp:extent cx="5258435" cy="2851150"/>
                <wp:effectExtent l="0" t="0" r="18415" b="6350"/>
                <wp:wrapSquare wrapText="bothSides"/>
                <wp:docPr id="43" name="组合 43"/>
                <wp:cNvGraphicFramePr/>
                <a:graphic xmlns:a="http://schemas.openxmlformats.org/drawingml/2006/main">
                  <a:graphicData uri="http://schemas.microsoft.com/office/word/2010/wordprocessingGroup">
                    <wpg:wgp>
                      <wpg:cNvGrpSpPr/>
                      <wpg:grpSpPr>
                        <a:xfrm>
                          <a:off x="0" y="0"/>
                          <a:ext cx="5258435" cy="2851150"/>
                          <a:chOff x="2092" y="127879"/>
                          <a:chExt cx="8281" cy="4490"/>
                        </a:xfrm>
                      </wpg:grpSpPr>
                      <wpg:grpSp>
                        <wpg:cNvPr id="41" name="组合 41"/>
                        <wpg:cNvGrpSpPr/>
                        <wpg:grpSpPr>
                          <a:xfrm>
                            <a:off x="2092" y="127879"/>
                            <a:ext cx="8281" cy="4490"/>
                            <a:chOff x="2092" y="127879"/>
                            <a:chExt cx="8281" cy="4490"/>
                          </a:xfrm>
                        </wpg:grpSpPr>
                        <pic:pic xmlns:pic="http://schemas.openxmlformats.org/drawingml/2006/picture">
                          <pic:nvPicPr>
                            <pic:cNvPr id="109" name="图片 109" descr="D:\work\HolterSystem\文档\注册\送检\最新文件\图片\脱敏文件\001、首界面-已脱敏.PNG001、首界面-已脱敏"/>
                            <pic:cNvPicPr>
                              <a:picLocks noChangeAspect="1"/>
                            </pic:cNvPicPr>
                          </pic:nvPicPr>
                          <pic:blipFill>
                            <a:blip r:embed="rId21"/>
                            <a:srcRect/>
                            <a:stretch>
                              <a:fillRect/>
                            </a:stretch>
                          </pic:blipFill>
                          <pic:spPr>
                            <a:xfrm>
                              <a:off x="2092" y="127879"/>
                              <a:ext cx="8281" cy="4490"/>
                            </a:xfrm>
                            <a:prstGeom prst="rect">
                              <a:avLst/>
                            </a:prstGeom>
                          </pic:spPr>
                        </pic:pic>
                        <pic:pic xmlns:pic="http://schemas.openxmlformats.org/drawingml/2006/picture">
                          <pic:nvPicPr>
                            <pic:cNvPr id="40" name="图片 40" descr="D:\work\HolterSystem\文档\注册\送检\最新文件\图片\圈12345\透明\圈1.png圈1"/>
                            <pic:cNvPicPr>
                              <a:picLocks noChangeAspect="1"/>
                            </pic:cNvPicPr>
                          </pic:nvPicPr>
                          <pic:blipFill>
                            <a:blip r:embed="rId26"/>
                            <a:srcRect/>
                            <a:stretch>
                              <a:fillRect/>
                            </a:stretch>
                          </pic:blipFill>
                          <pic:spPr>
                            <a:xfrm>
                              <a:off x="7489" y="128032"/>
                              <a:ext cx="308" cy="308"/>
                            </a:xfrm>
                            <a:prstGeom prst="rect">
                              <a:avLst/>
                            </a:prstGeom>
                          </pic:spPr>
                        </pic:pic>
                      </wpg:grpSp>
                      <pic:pic xmlns:pic="http://schemas.openxmlformats.org/drawingml/2006/picture">
                        <pic:nvPicPr>
                          <pic:cNvPr id="42" name="图片 42" descr="D:\work\HolterSystem\文档\注册\送检\最新文件\图片\圈12345\透明\圈2.png圈2"/>
                          <pic:cNvPicPr>
                            <a:picLocks noChangeAspect="1"/>
                          </pic:cNvPicPr>
                        </pic:nvPicPr>
                        <pic:blipFill>
                          <a:blip r:embed="rId27"/>
                          <a:srcRect/>
                          <a:stretch>
                            <a:fillRect/>
                          </a:stretch>
                        </pic:blipFill>
                        <pic:spPr>
                          <a:xfrm>
                            <a:off x="5947" y="130388"/>
                            <a:ext cx="308" cy="308"/>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25pt;margin-top:5.4pt;height:224.5pt;width:414.05pt;mso-wrap-distance-bottom:0pt;mso-wrap-distance-left:9.05pt;mso-wrap-distance-right:9.05pt;mso-wrap-distance-top:0pt;z-index:251663360;mso-width-relative:page;mso-height-relative:page;" coordorigin="2092,127879" coordsize="8281,4490" o:gfxdata="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">
                <o:lock v:ext="edit" aspectratio="f"/>
                <v:group id="_x0000_s1026" o:spid="_x0000_s1026" o:spt="203" style="position:absolute;left:2092;top:127879;height:4490;width:8281;" coordorigin="2092,127879" coordsize="8281,449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D:\work\HolterSystem\文档\注册\送检\最新文件\图片\脱敏文件\001、首界面-已脱敏.PNG001、首界面-已脱敏" type="#_x0000_t75" style="position:absolute;left:2092;top:127879;height:4490;width:8281;" filled="f" o:preferrelative="t" stroked="f" coordsize="21600,21600" o:gfxdata="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CT5bsAAADc&#10;AAAADwAAAAAAAAABACAAAAAiAAAAZHJzL2Rvd25yZXYueG1sUEsBAhQAFAAAAAgAh07iQDMvBZ47&#10;AAAAOQAAABAAAAAAAAAAAQAgAAAACgEAAGRycy9zaGFwZXhtbC54bWxQSwUGAAAAAAYABgBbAQAA&#10;tAMAAAAA&#10;">
                    <v:fill on="f" focussize="0,0"/>
                    <v:stroke on="f"/>
                    <v:imagedata r:id="rId28" o:title=""/>
                    <o:lock v:ext="edit" aspectratio="t"/>
                  </v:shape>
                  <v:shape id="_x0000_s1026" o:spid="_x0000_s1026" o:spt="75" alt="D:\work\HolterSystem\文档\注册\送检\最新文件\图片\圈12345\透明\圈1.png圈1" type="#_x0000_t75" style="position:absolute;left:7489;top:128032;height:308;width:308;" filled="f" o:preferrelative="t" stroked="f" coordsize="21600,21600" o:gfxdata="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BO5vLUAAADbAAAADwAA&#10;AAAAAAABACAAAAAiAAAAZHJzL2Rvd25yZXYueG1sUEsBAhQAFAAAAAgAh07iQDMvBZ47AAAAOQAA&#10;ABAAAAAAAAAAAQAgAAAABAEAAGRycy9zaGFwZXhtbC54bWxQSwUGAAAAAAYABgBbAQAArgMAAAAA&#10;">
                    <v:fill on="f" focussize="0,0"/>
                    <v:stroke on="f"/>
                    <v:imagedata r:id="rId29" o:title=""/>
                    <o:lock v:ext="edit" aspectratio="t"/>
                  </v:shape>
                </v:group>
                <v:shape id="_x0000_s1026" o:spid="_x0000_s1026" o:spt="75" alt="D:\work\HolterSystem\文档\注册\送检\最新文件\图片\圈12345\透明\圈2.png圈2" type="#_x0000_t75" style="position:absolute;left:5947;top:130388;height:308;width:308;" filled="f" o:preferrelative="t" stroked="f" coordsize="21600,21600" o:gfxdata="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K5We8AAAA&#10;2wAAAA8AAAAAAAAAAQAgAAAAIgAAAGRycy9kb3ducmV2LnhtbFBLAQIUABQAAAAIAIdO4kAzLwWe&#10;OwAAADkAAAAQAAAAAAAAAAEAIAAAAAsBAABkcnMvc2hhcGV4bWwueG1sUEsFBgAAAAAGAAYAWwEA&#10;ALUDAAAAAA==&#10;">
                  <v:fill on="f" focussize="0,0"/>
                  <v:stroke on="f"/>
                  <v:imagedata r:id="rId30" o:title=""/>
                  <o:lock v:ext="edit" aspectratio="t"/>
                </v:shape>
                <w10:wrap type="square"/>
              </v:group>
            </w:pict>
          </mc:Fallback>
        </mc:AlternateContent>
      </w:r>
    </w:p>
    <w:p w14:paraId="0C97CE23" w14:textId="77777777" w:rsidR="00CA42D7" w:rsidRDefault="00976F99">
      <w:pPr>
        <w:ind w:firstLine="480"/>
      </w:pPr>
      <w:r>
        <w:rPr>
          <w:rFonts w:hint="eastAsia"/>
        </w:rPr>
        <w:t>在首界面中可以对病例档案进行：查询、调出编辑、上传数据等操作。</w:t>
      </w:r>
    </w:p>
    <w:p w14:paraId="36CBBD40" w14:textId="77777777" w:rsidR="00CA42D7" w:rsidRDefault="00976F99">
      <w:pPr>
        <w:ind w:firstLineChars="0" w:firstLine="0"/>
      </w:pPr>
      <w:r>
        <w:rPr>
          <w:rFonts w:hint="eastAsia"/>
        </w:rPr>
        <w:t>详细的功能和操作说明见以下小节。</w:t>
      </w:r>
    </w:p>
    <w:p w14:paraId="4128245B" w14:textId="77777777" w:rsidR="00CA42D7" w:rsidRDefault="00CA42D7">
      <w:pPr>
        <w:ind w:firstLineChars="0" w:firstLine="0"/>
      </w:pPr>
    </w:p>
    <w:p w14:paraId="3C07844F" w14:textId="77777777" w:rsidR="00CA42D7" w:rsidRDefault="00976F99">
      <w:pPr>
        <w:pStyle w:val="2"/>
        <w:ind w:firstLineChars="0" w:firstLine="0"/>
      </w:pPr>
      <w:bookmarkStart w:id="360" w:name="_Toc18016"/>
      <w:bookmarkStart w:id="361" w:name="_Toc27997"/>
      <w:bookmarkStart w:id="362" w:name="_Toc13218"/>
      <w:bookmarkStart w:id="363" w:name="_Toc10348"/>
      <w:bookmarkStart w:id="364" w:name="_Toc17318"/>
      <w:bookmarkStart w:id="365" w:name="_Toc31771"/>
      <w:bookmarkStart w:id="366" w:name="_Toc17501"/>
      <w:bookmarkStart w:id="367" w:name="_Toc31057"/>
      <w:bookmarkStart w:id="368" w:name="_Toc6872"/>
      <w:bookmarkStart w:id="369" w:name="_Toc24297"/>
      <w:bookmarkStart w:id="370" w:name="_Toc28020"/>
      <w:bookmarkStart w:id="371" w:name="_Toc11373"/>
      <w:bookmarkStart w:id="372" w:name="_Toc12334"/>
      <w:bookmarkStart w:id="373" w:name="_Toc8657"/>
      <w:bookmarkStart w:id="374" w:name="_Toc5464"/>
      <w:bookmarkStart w:id="375" w:name="_Toc38631357"/>
      <w:bookmarkStart w:id="376" w:name="_Toc7968"/>
      <w:bookmarkStart w:id="377" w:name="_Toc15329"/>
      <w:bookmarkStart w:id="378" w:name="_Toc20826"/>
      <w:bookmarkStart w:id="379" w:name="_Toc582"/>
      <w:bookmarkStart w:id="380" w:name="_Toc24897"/>
      <w:bookmarkStart w:id="381" w:name="_Toc25486"/>
      <w:bookmarkStart w:id="382" w:name="_Toc14434"/>
      <w:bookmarkStart w:id="383" w:name="_Toc3173"/>
      <w:bookmarkStart w:id="384" w:name="_Toc29327"/>
      <w:bookmarkStart w:id="385" w:name="_Toc40880726"/>
      <w:bookmarkStart w:id="386" w:name="_Toc31478"/>
      <w:r>
        <w:lastRenderedPageBreak/>
        <w:t>3</w:t>
      </w:r>
      <w:r>
        <w:rPr>
          <w:rFonts w:hint="eastAsia"/>
        </w:rPr>
        <w:t>.1</w:t>
      </w:r>
      <w:r>
        <w:t xml:space="preserve"> </w:t>
      </w:r>
      <w:r>
        <w:rPr>
          <w:rFonts w:hint="eastAsia"/>
        </w:rPr>
        <w:t>首界面基本功能介绍</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076BAEF5" w14:textId="77777777" w:rsidR="00CA42D7" w:rsidRDefault="00976F99">
      <w:pPr>
        <w:ind w:firstLineChars="0" w:firstLine="0"/>
        <w:rPr>
          <w:del w:id="387" w:author="张霄恒（弓雨心）" w:date="2020-06-06T15:14:00Z"/>
          <w:b/>
          <w:bCs/>
        </w:rPr>
      </w:pPr>
      <w:del w:id="388" w:author="张霄恒（弓雨心）" w:date="2020-06-06T15:14:00Z">
        <w:r>
          <w:rPr>
            <w:rFonts w:hint="eastAsia"/>
            <w:b/>
            <w:bCs/>
          </w:rPr>
          <w:delText>区域</w:delText>
        </w:r>
        <w:r>
          <w:rPr>
            <w:rFonts w:hint="eastAsia"/>
            <w:b/>
            <w:bCs/>
          </w:rPr>
          <w:delText>1</w:delText>
        </w:r>
        <w:r>
          <w:rPr>
            <w:rFonts w:hint="eastAsia"/>
            <w:b/>
            <w:bCs/>
          </w:rPr>
          <w:delText>：数据文件夹</w:delText>
        </w:r>
      </w:del>
    </w:p>
    <w:p w14:paraId="4923A1D4" w14:textId="77777777" w:rsidR="00CA42D7" w:rsidRDefault="00976F99">
      <w:pPr>
        <w:ind w:firstLineChars="0"/>
        <w:rPr>
          <w:del w:id="389" w:author="张霄恒（弓雨心）" w:date="2020-06-06T15:14:00Z"/>
        </w:rPr>
      </w:pPr>
      <w:del w:id="390" w:author="张霄恒（弓雨心）" w:date="2020-06-06T15:14:00Z">
        <w:r>
          <w:rPr>
            <w:rFonts w:hint="eastAsia"/>
          </w:rPr>
          <w:delText>收纳正式的</w:delText>
        </w:r>
        <w:r>
          <w:delText xml:space="preserve">HOLTER </w:delText>
        </w:r>
        <w:r>
          <w:delText>检查病例档案记录。一份完整的病</w:delText>
        </w:r>
        <w:r>
          <w:rPr>
            <w:rFonts w:hint="eastAsia"/>
          </w:rPr>
          <w:delText>例档案通常包括：患者信息、长程心电图数据、分析结果。</w:delText>
        </w:r>
      </w:del>
    </w:p>
    <w:p w14:paraId="77041E06" w14:textId="77777777" w:rsidR="00CA42D7" w:rsidRDefault="00976F99">
      <w:pPr>
        <w:ind w:firstLineChars="0" w:firstLine="0"/>
        <w:rPr>
          <w:b/>
          <w:bCs/>
        </w:rPr>
      </w:pPr>
      <w:r>
        <w:rPr>
          <w:rFonts w:hint="eastAsia"/>
          <w:b/>
          <w:bCs/>
        </w:rPr>
        <w:t>区域</w:t>
      </w:r>
      <w:r>
        <w:rPr>
          <w:rFonts w:hint="eastAsia"/>
          <w:b/>
          <w:bCs/>
        </w:rPr>
        <w:t>1</w:t>
      </w:r>
      <w:r>
        <w:rPr>
          <w:rFonts w:hint="eastAsia"/>
          <w:b/>
          <w:bCs/>
        </w:rPr>
        <w:t>：主功能</w:t>
      </w:r>
    </w:p>
    <w:p w14:paraId="7400CE7A" w14:textId="77777777" w:rsidR="00CA42D7" w:rsidRDefault="00976F99">
      <w:pPr>
        <w:ind w:firstLineChars="0" w:firstLine="0"/>
      </w:pPr>
      <w:r>
        <w:rPr>
          <w:rFonts w:hint="eastAsia"/>
        </w:rPr>
        <w:t>提供的功能包括：</w:t>
      </w:r>
    </w:p>
    <w:p w14:paraId="5DFE19BA" w14:textId="77777777" w:rsidR="00CA42D7" w:rsidRDefault="00976F99">
      <w:pPr>
        <w:ind w:firstLineChars="0" w:firstLine="0"/>
      </w:pPr>
      <w:r>
        <w:rPr>
          <w:rFonts w:hint="eastAsia"/>
        </w:rPr>
        <w:t>1.</w:t>
      </w:r>
      <w:r>
        <w:t xml:space="preserve"> </w:t>
      </w:r>
      <w:r>
        <w:rPr>
          <w:rFonts w:hint="eastAsia"/>
        </w:rPr>
        <w:t>查询功能：通过患者姓名、手机号、起始时间、结束时间</w:t>
      </w:r>
      <w:r>
        <w:t>来查询当前病例列表中的病例。</w:t>
      </w:r>
    </w:p>
    <w:p w14:paraId="782DD4B3" w14:textId="77777777" w:rsidR="00CA42D7" w:rsidRDefault="00976F99">
      <w:pPr>
        <w:ind w:firstLineChars="0" w:firstLine="0"/>
      </w:pPr>
      <w:r>
        <w:rPr>
          <w:rFonts w:hint="eastAsia"/>
        </w:rPr>
        <w:t>2.</w:t>
      </w:r>
      <w:r>
        <w:t xml:space="preserve"> </w:t>
      </w:r>
      <w:r>
        <w:rPr>
          <w:rFonts w:hint="eastAsia"/>
        </w:rPr>
        <w:t>刷新：刷新病例列表</w:t>
      </w:r>
    </w:p>
    <w:p w14:paraId="1145D8F5" w14:textId="77777777" w:rsidR="00CA42D7" w:rsidRDefault="00976F99">
      <w:pPr>
        <w:ind w:firstLineChars="0" w:firstLine="0"/>
      </w:pPr>
      <w:r>
        <w:rPr>
          <w:rFonts w:hint="eastAsia"/>
        </w:rPr>
        <w:t>3.</w:t>
      </w:r>
      <w:r>
        <w:t xml:space="preserve"> </w:t>
      </w:r>
      <w:r>
        <w:rPr>
          <w:rFonts w:hint="eastAsia"/>
        </w:rPr>
        <w:t>设置：设置系统参数，包括统一的心律失常分析参数、心电数据目录地址等。有关详细的设置功能，请参看</w:t>
      </w:r>
      <w:r>
        <w:t xml:space="preserve"> </w:t>
      </w:r>
      <w:r>
        <w:rPr>
          <w:rFonts w:hint="eastAsia"/>
        </w:rPr>
        <w:t>“</w:t>
      </w:r>
      <w:r>
        <w:t>参数设置</w:t>
      </w:r>
      <w:r>
        <w:rPr>
          <w:rFonts w:hint="eastAsia"/>
        </w:rPr>
        <w:t>”</w:t>
      </w:r>
      <w:r>
        <w:t>章节。</w:t>
      </w:r>
    </w:p>
    <w:p w14:paraId="3FA0E148" w14:textId="77777777" w:rsidR="00CA42D7" w:rsidRDefault="00976F99">
      <w:pPr>
        <w:ind w:firstLineChars="0" w:firstLine="0"/>
        <w:rPr>
          <w:b/>
          <w:bCs/>
        </w:rPr>
      </w:pPr>
      <w:r>
        <w:rPr>
          <w:rFonts w:hint="eastAsia"/>
        </w:rPr>
        <w:t>4.</w:t>
      </w:r>
      <w:r>
        <w:t xml:space="preserve"> </w:t>
      </w:r>
      <w:r>
        <w:rPr>
          <w:rFonts w:hint="eastAsia"/>
        </w:rPr>
        <w:t>退出：退出</w:t>
      </w:r>
      <w:proofErr w:type="spellStart"/>
      <w:r>
        <w:t>ECGAnalyst</w:t>
      </w:r>
      <w:proofErr w:type="spellEnd"/>
      <w:r>
        <w:t>。</w:t>
      </w:r>
    </w:p>
    <w:p w14:paraId="19EF5C6D" w14:textId="77777777" w:rsidR="00CA42D7" w:rsidRDefault="00976F99">
      <w:pPr>
        <w:ind w:firstLineChars="0" w:firstLine="0"/>
        <w:rPr>
          <w:b/>
          <w:bCs/>
        </w:rPr>
      </w:pPr>
      <w:r>
        <w:rPr>
          <w:rFonts w:hint="eastAsia"/>
          <w:b/>
          <w:bCs/>
        </w:rPr>
        <w:t>区域</w:t>
      </w:r>
      <w:r>
        <w:rPr>
          <w:rFonts w:hint="eastAsia"/>
          <w:b/>
          <w:bCs/>
        </w:rPr>
        <w:t>2</w:t>
      </w:r>
      <w:r>
        <w:rPr>
          <w:rFonts w:hint="eastAsia"/>
          <w:b/>
          <w:bCs/>
        </w:rPr>
        <w:t>：病例列表</w:t>
      </w:r>
    </w:p>
    <w:p w14:paraId="0EB99033" w14:textId="77777777" w:rsidR="00CA42D7" w:rsidRDefault="00976F99">
      <w:pPr>
        <w:ind w:firstLineChars="0"/>
      </w:pPr>
      <w:r>
        <w:rPr>
          <w:rFonts w:hint="eastAsia"/>
        </w:rPr>
        <w:t>列出当前选择的文件夹中的病例档案记录。每条病例档案记录显示的项目包括：</w:t>
      </w:r>
    </w:p>
    <w:p w14:paraId="7FDDBCC1" w14:textId="77777777" w:rsidR="00CA42D7" w:rsidRDefault="00976F99">
      <w:pPr>
        <w:ind w:firstLineChars="0"/>
      </w:pPr>
      <w:r>
        <w:rPr>
          <w:rFonts w:hint="eastAsia"/>
        </w:rPr>
        <w:t>1</w:t>
      </w:r>
      <w:r>
        <w:rPr>
          <w:rFonts w:hint="eastAsia"/>
        </w:rPr>
        <w:t>、姓名</w:t>
      </w:r>
      <w:r>
        <w:rPr>
          <w:rFonts w:hint="eastAsia"/>
        </w:rPr>
        <w:t>2</w:t>
      </w:r>
      <w:r>
        <w:rPr>
          <w:rFonts w:hint="eastAsia"/>
        </w:rPr>
        <w:t>、检测时间</w:t>
      </w:r>
      <w:r>
        <w:rPr>
          <w:rFonts w:hint="eastAsia"/>
        </w:rPr>
        <w:t>3</w:t>
      </w:r>
      <w:r>
        <w:rPr>
          <w:rFonts w:hint="eastAsia"/>
        </w:rPr>
        <w:t>、检测时长</w:t>
      </w:r>
      <w:r>
        <w:rPr>
          <w:rFonts w:hint="eastAsia"/>
        </w:rPr>
        <w:t>4</w:t>
      </w:r>
      <w:r>
        <w:rPr>
          <w:rFonts w:hint="eastAsia"/>
        </w:rPr>
        <w:t>、性别</w:t>
      </w:r>
      <w:r>
        <w:rPr>
          <w:rFonts w:hint="eastAsia"/>
        </w:rPr>
        <w:t>5</w:t>
      </w:r>
      <w:r>
        <w:rPr>
          <w:rFonts w:hint="eastAsia"/>
        </w:rPr>
        <w:t>、年龄</w:t>
      </w:r>
      <w:r>
        <w:rPr>
          <w:rFonts w:hint="eastAsia"/>
        </w:rPr>
        <w:t>6</w:t>
      </w:r>
      <w:r>
        <w:rPr>
          <w:rFonts w:hint="eastAsia"/>
        </w:rPr>
        <w:t>、身高</w:t>
      </w:r>
      <w:r>
        <w:rPr>
          <w:rFonts w:hint="eastAsia"/>
        </w:rPr>
        <w:t>7</w:t>
      </w:r>
      <w:r>
        <w:rPr>
          <w:rFonts w:hint="eastAsia"/>
        </w:rPr>
        <w:t>、体重</w:t>
      </w:r>
      <w:r>
        <w:rPr>
          <w:rFonts w:hint="eastAsia"/>
        </w:rPr>
        <w:t>8</w:t>
      </w:r>
      <w:r>
        <w:rPr>
          <w:rFonts w:hint="eastAsia"/>
        </w:rPr>
        <w:t>、联系方式</w:t>
      </w:r>
      <w:r>
        <w:rPr>
          <w:rFonts w:hint="eastAsia"/>
        </w:rPr>
        <w:t>9</w:t>
      </w:r>
      <w:r>
        <w:rPr>
          <w:rFonts w:hint="eastAsia"/>
        </w:rPr>
        <w:t>、下载</w:t>
      </w:r>
      <w:r>
        <w:rPr>
          <w:rFonts w:hint="eastAsia"/>
        </w:rPr>
        <w:t>10</w:t>
      </w:r>
      <w:r>
        <w:rPr>
          <w:rFonts w:hint="eastAsia"/>
        </w:rPr>
        <w:t>、手动选择</w:t>
      </w:r>
      <w:r>
        <w:rPr>
          <w:rFonts w:hint="eastAsia"/>
        </w:rPr>
        <w:t>11</w:t>
      </w:r>
      <w:r>
        <w:rPr>
          <w:rFonts w:hint="eastAsia"/>
        </w:rPr>
        <w:t>、</w:t>
      </w:r>
      <w:del w:id="391" w:author="张霄恒（弓雨心）" w:date="2020-06-06T19:57:00Z">
        <w:r>
          <w:rPr>
            <w:rFonts w:hint="eastAsia"/>
          </w:rPr>
          <w:delText>分析医生</w:delText>
        </w:r>
        <w:r>
          <w:rPr>
            <w:rFonts w:hint="eastAsia"/>
          </w:rPr>
          <w:delText>12</w:delText>
        </w:r>
        <w:r>
          <w:rPr>
            <w:rFonts w:hint="eastAsia"/>
          </w:rPr>
          <w:delText>、</w:delText>
        </w:r>
      </w:del>
      <w:r>
        <w:rPr>
          <w:rFonts w:hint="eastAsia"/>
        </w:rPr>
        <w:t>状态</w:t>
      </w:r>
    </w:p>
    <w:p w14:paraId="789F3C35" w14:textId="77777777" w:rsidR="00CA42D7" w:rsidRDefault="00976F99">
      <w:pPr>
        <w:ind w:firstLineChars="0" w:firstLine="0"/>
      </w:pPr>
      <w:r>
        <w:rPr>
          <w:rFonts w:hint="eastAsia"/>
        </w:rPr>
        <w:t>列表中每列的宽度可以调整，调整后的布局将被自动记忆作为本次登录以后显示的布局。</w:t>
      </w:r>
    </w:p>
    <w:p w14:paraId="0FD5C673" w14:textId="77777777" w:rsidR="00CA42D7" w:rsidRDefault="00CA42D7">
      <w:pPr>
        <w:ind w:firstLineChars="0" w:firstLine="0"/>
      </w:pPr>
    </w:p>
    <w:p w14:paraId="172AF3BC" w14:textId="77777777" w:rsidR="00CA42D7" w:rsidRDefault="00976F99">
      <w:pPr>
        <w:pStyle w:val="2"/>
        <w:ind w:firstLineChars="0" w:firstLine="0"/>
      </w:pPr>
      <w:bookmarkStart w:id="392" w:name="_Toc23109"/>
      <w:bookmarkStart w:id="393" w:name="_Toc21927"/>
      <w:bookmarkStart w:id="394" w:name="_Toc5946"/>
      <w:bookmarkStart w:id="395" w:name="_Toc9883"/>
      <w:bookmarkStart w:id="396" w:name="_Toc9715"/>
      <w:bookmarkStart w:id="397" w:name="_Toc24044"/>
      <w:bookmarkStart w:id="398" w:name="_Toc14292"/>
      <w:bookmarkStart w:id="399" w:name="_Toc21396"/>
      <w:bookmarkStart w:id="400" w:name="_Toc32743"/>
      <w:bookmarkStart w:id="401" w:name="_Toc40880727"/>
      <w:bookmarkStart w:id="402" w:name="_Toc27917"/>
      <w:bookmarkStart w:id="403" w:name="_Toc9711"/>
      <w:bookmarkStart w:id="404" w:name="_Toc11483"/>
      <w:bookmarkStart w:id="405" w:name="_Toc20377"/>
      <w:bookmarkStart w:id="406" w:name="_Toc27396"/>
      <w:bookmarkStart w:id="407" w:name="_Toc9008"/>
      <w:bookmarkStart w:id="408" w:name="_Toc2101"/>
      <w:bookmarkStart w:id="409" w:name="_Toc38631358"/>
      <w:bookmarkStart w:id="410" w:name="_Toc16253"/>
      <w:bookmarkStart w:id="411" w:name="_Toc8141"/>
      <w:bookmarkStart w:id="412" w:name="_Toc4346"/>
      <w:bookmarkStart w:id="413" w:name="_Toc10279"/>
      <w:bookmarkStart w:id="414" w:name="_Toc3233"/>
      <w:bookmarkStart w:id="415" w:name="_Toc15994"/>
      <w:bookmarkStart w:id="416" w:name="_Toc629"/>
      <w:bookmarkStart w:id="417" w:name="_Toc21312"/>
      <w:bookmarkStart w:id="418" w:name="_Toc4326"/>
      <w:r>
        <w:t>3</w:t>
      </w:r>
      <w:r>
        <w:rPr>
          <w:rFonts w:hint="eastAsia"/>
        </w:rPr>
        <w:t>.2</w:t>
      </w:r>
      <w:r>
        <w:t xml:space="preserve"> </w:t>
      </w:r>
      <w:r>
        <w:rPr>
          <w:rFonts w:hint="eastAsia"/>
        </w:rPr>
        <w:t>下载数据</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65D5317C" w14:textId="77777777" w:rsidR="00CA42D7" w:rsidRDefault="00976F99">
      <w:pPr>
        <w:ind w:firstLine="480"/>
      </w:pPr>
      <w:r>
        <w:rPr>
          <w:rFonts w:hint="eastAsia"/>
        </w:rPr>
        <w:t>鼠标右键点击用户行，根据提示可以将数据重新下载到本地。</w:t>
      </w:r>
      <w:ins w:id="419" w:author="张霄恒（弓雨心）" w:date="2020-06-06T19:59:00Z">
        <w:r>
          <w:rPr>
            <w:rFonts w:hint="eastAsia"/>
          </w:rPr>
          <w:t>或者直接点击“点击下载”按钮，</w:t>
        </w:r>
      </w:ins>
      <w:ins w:id="420" w:author="张霄恒（弓雨心）" w:date="2020-06-06T20:00:00Z">
        <w:r>
          <w:rPr>
            <w:rFonts w:hint="eastAsia"/>
          </w:rPr>
          <w:t>下载心电数据。</w:t>
        </w:r>
      </w:ins>
      <w:del w:id="421" w:author="张霄恒（弓雨心）" w:date="2020-06-06T20:00:00Z">
        <w:r>
          <w:rPr>
            <w:rFonts w:hint="eastAsia"/>
          </w:rPr>
          <w:delText>或者</w:delText>
        </w:r>
      </w:del>
      <w:ins w:id="422" w:author="张霄恒（弓雨心）" w:date="2020-06-06T20:00:00Z">
        <w:r>
          <w:rPr>
            <w:rFonts w:hint="eastAsia"/>
          </w:rPr>
          <w:t>还可以</w:t>
        </w:r>
      </w:ins>
      <w:r>
        <w:rPr>
          <w:rFonts w:hint="eastAsia"/>
        </w:rPr>
        <w:t>通过“手动选择”选择本地数据作为分析数据。</w:t>
      </w:r>
    </w:p>
    <w:p w14:paraId="3ED8591C" w14:textId="77777777" w:rsidR="00CA42D7" w:rsidRDefault="00976F99">
      <w:pPr>
        <w:pStyle w:val="2"/>
        <w:ind w:firstLineChars="0" w:firstLine="0"/>
      </w:pPr>
      <w:r>
        <w:t>3</w:t>
      </w:r>
      <w:r>
        <w:rPr>
          <w:rFonts w:hint="eastAsia"/>
        </w:rPr>
        <w:t>.3</w:t>
      </w:r>
      <w:r>
        <w:t xml:space="preserve"> </w:t>
      </w:r>
      <w:r>
        <w:rPr>
          <w:rFonts w:hint="eastAsia"/>
        </w:rPr>
        <w:t>上传/下载分析数据</w:t>
      </w:r>
    </w:p>
    <w:p w14:paraId="0CDF52B4" w14:textId="77777777" w:rsidR="00CA42D7" w:rsidRDefault="00976F99">
      <w:pPr>
        <w:ind w:firstLine="480"/>
      </w:pPr>
      <w:r>
        <w:rPr>
          <w:rFonts w:hint="eastAsia"/>
        </w:rPr>
        <w:t>在完成用户分析，返回主界面以后，鼠标右键点击用户行，根据提示进行“上传</w:t>
      </w:r>
      <w:r>
        <w:rPr>
          <w:rFonts w:hint="eastAsia"/>
        </w:rPr>
        <w:t>_</w:t>
      </w:r>
      <w:r>
        <w:rPr>
          <w:rFonts w:hint="eastAsia"/>
        </w:rPr>
        <w:t>分析数据”</w:t>
      </w:r>
      <w:r>
        <w:rPr>
          <w:color w:val="FF0000"/>
        </w:rPr>
        <w:t>/</w:t>
      </w:r>
      <w:r>
        <w:rPr>
          <w:rFonts w:hint="eastAsia"/>
          <w:color w:val="FF0000"/>
        </w:rPr>
        <w:t>“下载</w:t>
      </w:r>
      <w:r>
        <w:rPr>
          <w:color w:val="FF0000"/>
        </w:rPr>
        <w:t>_</w:t>
      </w:r>
      <w:r>
        <w:rPr>
          <w:rFonts w:hint="eastAsia"/>
          <w:color w:val="FF0000"/>
        </w:rPr>
        <w:t>分析数据”</w:t>
      </w:r>
      <w:r>
        <w:rPr>
          <w:rFonts w:hint="eastAsia"/>
        </w:rPr>
        <w:t>将分析数据上传至服务器</w:t>
      </w:r>
      <w:r>
        <w:rPr>
          <w:color w:val="FF0000"/>
        </w:rPr>
        <w:t>/</w:t>
      </w:r>
      <w:r>
        <w:rPr>
          <w:rFonts w:hint="eastAsia"/>
          <w:color w:val="FF0000"/>
        </w:rPr>
        <w:t>下载到本地</w:t>
      </w:r>
      <w:r>
        <w:rPr>
          <w:rFonts w:hint="eastAsia"/>
        </w:rPr>
        <w:t>，用于病例备份、学术交流等。</w:t>
      </w:r>
    </w:p>
    <w:p w14:paraId="6E747A76" w14:textId="77777777" w:rsidR="00CA42D7" w:rsidRDefault="00976F99">
      <w:pPr>
        <w:ind w:firstLineChars="0" w:firstLine="0"/>
      </w:pPr>
      <w:r>
        <w:rPr>
          <w:rFonts w:hint="eastAsia"/>
        </w:rPr>
        <w:lastRenderedPageBreak/>
        <w:t xml:space="preserve"> </w:t>
      </w:r>
      <w:r>
        <w:rPr>
          <w:noProof/>
        </w:rPr>
        <w:drawing>
          <wp:inline distT="0" distB="0" distL="114935" distR="114935" wp14:anchorId="56F63F1A" wp14:editId="3FDF9F96">
            <wp:extent cx="5071110" cy="2746375"/>
            <wp:effectExtent l="0" t="0" r="15240" b="15875"/>
            <wp:docPr id="84" name="图片 84" descr="D:\work\HolterSystem\文档\注册\送检\最新文件\图片\脱敏文件\001-1、首界面-右键界面.PNG001-1、首界面-右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work\HolterSystem\文档\注册\送检\最新文件\图片\脱敏文件\001-1、首界面-右键界面.PNG001-1、首界面-右键界面"/>
                    <pic:cNvPicPr>
                      <a:picLocks noChangeAspect="1"/>
                    </pic:cNvPicPr>
                  </pic:nvPicPr>
                  <pic:blipFill>
                    <a:blip r:embed="rId31"/>
                    <a:srcRect/>
                    <a:stretch>
                      <a:fillRect/>
                    </a:stretch>
                  </pic:blipFill>
                  <pic:spPr>
                    <a:xfrm>
                      <a:off x="0" y="0"/>
                      <a:ext cx="5071110" cy="2746375"/>
                    </a:xfrm>
                    <a:prstGeom prst="rect">
                      <a:avLst/>
                    </a:prstGeom>
                  </pic:spPr>
                </pic:pic>
              </a:graphicData>
            </a:graphic>
          </wp:inline>
        </w:drawing>
      </w:r>
    </w:p>
    <w:p w14:paraId="058AEE1E" w14:textId="77777777" w:rsidR="00CA42D7" w:rsidRDefault="00CA42D7">
      <w:pPr>
        <w:pStyle w:val="1"/>
        <w:ind w:firstLineChars="0" w:firstLine="0"/>
        <w:rPr>
          <w:ins w:id="423" w:author="张霄恒（弓雨心）" w:date="2020-06-06T20:32:00Z"/>
        </w:rPr>
      </w:pPr>
      <w:bookmarkStart w:id="424" w:name="_Toc926"/>
      <w:bookmarkStart w:id="425" w:name="_Toc25180"/>
      <w:bookmarkStart w:id="426" w:name="_Toc331"/>
      <w:bookmarkStart w:id="427" w:name="_Toc38631360"/>
      <w:bookmarkStart w:id="428" w:name="_Toc22196"/>
      <w:bookmarkStart w:id="429" w:name="_Toc30747"/>
      <w:bookmarkStart w:id="430" w:name="_Toc2703"/>
      <w:bookmarkStart w:id="431" w:name="_Toc4706"/>
      <w:bookmarkStart w:id="432" w:name="_Toc23350"/>
      <w:bookmarkStart w:id="433" w:name="_Toc626"/>
      <w:bookmarkStart w:id="434" w:name="_Toc8967"/>
      <w:bookmarkStart w:id="435" w:name="_Toc5839"/>
      <w:bookmarkStart w:id="436" w:name="_Toc25969"/>
      <w:bookmarkStart w:id="437" w:name="_Toc26531"/>
      <w:bookmarkStart w:id="438" w:name="_Toc14881"/>
      <w:bookmarkStart w:id="439" w:name="_Toc4630"/>
      <w:bookmarkStart w:id="440" w:name="_Toc64"/>
      <w:bookmarkStart w:id="441" w:name="_Toc28599"/>
      <w:bookmarkStart w:id="442" w:name="_Toc6333"/>
      <w:bookmarkStart w:id="443" w:name="_Toc17794"/>
      <w:bookmarkStart w:id="444" w:name="_Toc30160"/>
      <w:bookmarkStart w:id="445" w:name="_Toc40880729"/>
      <w:bookmarkStart w:id="446" w:name="_Toc14915"/>
      <w:bookmarkStart w:id="447" w:name="_Toc13703"/>
      <w:bookmarkStart w:id="448" w:name="_Toc17570"/>
      <w:bookmarkStart w:id="449" w:name="_Toc26477"/>
      <w:bookmarkStart w:id="450" w:name="_Toc2464"/>
    </w:p>
    <w:p w14:paraId="3DDDA215" w14:textId="77777777" w:rsidR="00CA42D7" w:rsidRDefault="00976F99">
      <w:pPr>
        <w:pStyle w:val="1"/>
        <w:ind w:firstLineChars="0" w:firstLine="0"/>
      </w:pPr>
      <w:r>
        <w:t>4</w:t>
      </w:r>
      <w:r>
        <w:rPr>
          <w:rFonts w:hint="eastAsia"/>
        </w:rPr>
        <w:t xml:space="preserve"> </w:t>
      </w:r>
      <w:r>
        <w:rPr>
          <w:rFonts w:hint="eastAsia"/>
        </w:rPr>
        <w:t>参数设置</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7A9FC768" w14:textId="77777777" w:rsidR="00CA42D7" w:rsidRDefault="00976F99">
      <w:pPr>
        <w:ind w:firstLineChars="0" w:firstLine="0"/>
      </w:pPr>
      <w:r>
        <w:rPr>
          <w:rFonts w:hint="eastAsia"/>
        </w:rPr>
        <w:t>有几个途径可以进入参数设置界面：</w:t>
      </w:r>
    </w:p>
    <w:p w14:paraId="5EB1E16E" w14:textId="77777777" w:rsidR="00CA42D7" w:rsidRDefault="00976F99">
      <w:pPr>
        <w:ind w:firstLineChars="0" w:firstLine="0"/>
      </w:pPr>
      <w:r>
        <w:rPr>
          <w:rFonts w:hint="eastAsia"/>
        </w:rPr>
        <w:t>1.</w:t>
      </w:r>
      <w:r>
        <w:t xml:space="preserve"> </w:t>
      </w:r>
      <w:r>
        <w:t>在首界面</w:t>
      </w:r>
      <w:r>
        <w:rPr>
          <w:rFonts w:hint="eastAsia"/>
        </w:rPr>
        <w:t>，</w:t>
      </w:r>
      <w:r>
        <w:t>点击</w:t>
      </w:r>
      <w:r>
        <w:rPr>
          <w:rFonts w:hint="eastAsia"/>
        </w:rPr>
        <w:t>“</w:t>
      </w:r>
      <w:r>
        <w:t>设置</w:t>
      </w:r>
      <w:r>
        <w:rPr>
          <w:rFonts w:hint="eastAsia"/>
        </w:rPr>
        <w:t>”</w:t>
      </w:r>
      <w:r>
        <w:t>按钮；</w:t>
      </w:r>
    </w:p>
    <w:p w14:paraId="69223484" w14:textId="77777777" w:rsidR="00CA42D7" w:rsidRDefault="00976F99">
      <w:pPr>
        <w:ind w:firstLineChars="0" w:firstLine="0"/>
      </w:pPr>
      <w:r>
        <w:rPr>
          <w:rFonts w:hint="eastAsia"/>
        </w:rPr>
        <w:t>2.</w:t>
      </w:r>
      <w:r>
        <w:t xml:space="preserve"> </w:t>
      </w:r>
      <w:r>
        <w:t>在编辑分析的</w:t>
      </w:r>
      <w:r>
        <w:rPr>
          <w:rFonts w:hint="eastAsia"/>
        </w:rPr>
        <w:t>患者</w:t>
      </w:r>
      <w:r>
        <w:t>信息窗口，点击</w:t>
      </w:r>
      <w:r>
        <w:t>“</w:t>
      </w:r>
      <w:r>
        <w:t>分析参数设置</w:t>
      </w:r>
      <w:r>
        <w:t>”</w:t>
      </w:r>
      <w:r>
        <w:t>；</w:t>
      </w:r>
    </w:p>
    <w:p w14:paraId="604599F2" w14:textId="77777777" w:rsidR="00CA42D7" w:rsidRDefault="00976F99">
      <w:pPr>
        <w:ind w:firstLineChars="0" w:firstLine="0"/>
      </w:pPr>
      <w:r>
        <w:rPr>
          <w:rFonts w:hint="eastAsia"/>
        </w:rPr>
        <w:t>3.</w:t>
      </w:r>
      <w:r>
        <w:t xml:space="preserve"> </w:t>
      </w:r>
      <w:r>
        <w:rPr>
          <w:rFonts w:hint="eastAsia"/>
        </w:rPr>
        <w:t>在编辑模板界面，点击“室上性设置”；</w:t>
      </w:r>
    </w:p>
    <w:p w14:paraId="692FCBA1" w14:textId="77777777" w:rsidR="00CA42D7" w:rsidRDefault="00976F99">
      <w:pPr>
        <w:ind w:firstLineChars="0" w:firstLine="0"/>
        <w:rPr>
          <w:ins w:id="451" w:author="张霄恒（弓雨心）" w:date="2020-06-06T20:32:00Z"/>
        </w:rPr>
      </w:pPr>
      <w:r>
        <w:rPr>
          <w:rFonts w:hint="eastAsia"/>
        </w:rPr>
        <w:t>4.</w:t>
      </w:r>
      <w:r>
        <w:t xml:space="preserve"> </w:t>
      </w:r>
      <w:r>
        <w:rPr>
          <w:rFonts w:hint="eastAsia"/>
        </w:rPr>
        <w:t>在事件统计界面，点击“参数设置”；</w:t>
      </w:r>
    </w:p>
    <w:p w14:paraId="69A3BCD9" w14:textId="77777777" w:rsidR="00CA42D7" w:rsidRDefault="00CA42D7">
      <w:pPr>
        <w:ind w:firstLineChars="0" w:firstLine="0"/>
      </w:pPr>
    </w:p>
    <w:p w14:paraId="4990B71C" w14:textId="77777777" w:rsidR="00CA42D7" w:rsidRDefault="00976F99">
      <w:pPr>
        <w:ind w:firstLineChars="0" w:firstLine="0"/>
      </w:pPr>
      <w:r>
        <w:rPr>
          <w:rFonts w:hint="eastAsia"/>
        </w:rPr>
        <w:t>参数设置窗口是由三个参数页面组成。分别说明如下：</w:t>
      </w:r>
    </w:p>
    <w:p w14:paraId="4FCD84B0" w14:textId="77777777" w:rsidR="00CA42D7" w:rsidRDefault="00976F99">
      <w:pPr>
        <w:pStyle w:val="2"/>
        <w:ind w:firstLineChars="0" w:firstLine="0"/>
      </w:pPr>
      <w:bookmarkStart w:id="452" w:name="_Toc38631361"/>
      <w:bookmarkStart w:id="453" w:name="_Toc13073"/>
      <w:bookmarkStart w:id="454" w:name="_Toc19179"/>
      <w:bookmarkStart w:id="455" w:name="_Toc17244"/>
      <w:bookmarkStart w:id="456" w:name="_Toc4154"/>
      <w:bookmarkStart w:id="457" w:name="_Toc32736"/>
      <w:bookmarkStart w:id="458" w:name="_Toc32095"/>
      <w:bookmarkStart w:id="459" w:name="_Toc27868"/>
      <w:bookmarkStart w:id="460" w:name="_Toc20429"/>
      <w:bookmarkStart w:id="461" w:name="_Toc26894"/>
      <w:bookmarkStart w:id="462" w:name="_Toc5340"/>
      <w:bookmarkStart w:id="463" w:name="_Toc40880730"/>
      <w:bookmarkStart w:id="464" w:name="_Toc11383"/>
      <w:bookmarkStart w:id="465" w:name="_Toc4788"/>
      <w:bookmarkStart w:id="466" w:name="_Toc11863"/>
      <w:bookmarkStart w:id="467" w:name="_Toc6878"/>
      <w:bookmarkStart w:id="468" w:name="_Toc7274"/>
      <w:bookmarkStart w:id="469" w:name="_Toc26322"/>
      <w:bookmarkStart w:id="470" w:name="_Toc16514"/>
      <w:bookmarkStart w:id="471" w:name="_Toc29640"/>
      <w:bookmarkStart w:id="472" w:name="_Toc16403"/>
      <w:bookmarkStart w:id="473" w:name="_Toc17314"/>
      <w:bookmarkStart w:id="474" w:name="_Toc17632"/>
      <w:bookmarkStart w:id="475" w:name="_Toc20528"/>
      <w:bookmarkStart w:id="476" w:name="_Toc20237"/>
      <w:bookmarkStart w:id="477" w:name="_Toc20945"/>
      <w:bookmarkStart w:id="478" w:name="_Toc8078"/>
      <w:r>
        <w:t>4</w:t>
      </w:r>
      <w:r>
        <w:rPr>
          <w:rFonts w:hint="eastAsia"/>
        </w:rPr>
        <w:t>.1</w:t>
      </w:r>
      <w:r>
        <w:t xml:space="preserve"> </w:t>
      </w:r>
      <w:r>
        <w:rPr>
          <w:rFonts w:hint="eastAsia"/>
        </w:rPr>
        <w:t>心电数据</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1A6833C6" w14:textId="77777777" w:rsidR="00CA42D7" w:rsidRDefault="00976F99">
      <w:pPr>
        <w:ind w:firstLine="480"/>
      </w:pPr>
      <w:r>
        <w:rPr>
          <w:rFonts w:hint="eastAsia"/>
        </w:rPr>
        <w:t>设置心电数据源和病例档案数据存放的位置。设置病例档案数据文件存放的路径，缺省是</w:t>
      </w:r>
      <w:r>
        <w:rPr>
          <w:rFonts w:hint="eastAsia"/>
        </w:rPr>
        <w:t>D</w:t>
      </w:r>
      <w:r>
        <w:rPr>
          <w:rFonts w:hint="eastAsia"/>
        </w:rPr>
        <w:t>盘</w:t>
      </w:r>
      <w:proofErr w:type="spellStart"/>
      <w:r>
        <w:rPr>
          <w:rFonts w:hint="eastAsia"/>
        </w:rPr>
        <w:t>E</w:t>
      </w:r>
      <w:r>
        <w:t>cgData</w:t>
      </w:r>
      <w:proofErr w:type="spellEnd"/>
      <w:r>
        <w:t>子目录，</w:t>
      </w:r>
      <w:r>
        <w:t xml:space="preserve"> </w:t>
      </w:r>
      <w:r>
        <w:t>如：</w:t>
      </w:r>
      <w:r>
        <w:t>D</w:t>
      </w:r>
      <w:r>
        <w:rPr>
          <w:rFonts w:hint="eastAsia"/>
        </w:rPr>
        <w:t>：</w:t>
      </w:r>
      <w:r>
        <w:t>\</w:t>
      </w:r>
      <w:proofErr w:type="spellStart"/>
      <w:r>
        <w:t>EcgData</w:t>
      </w:r>
      <w:proofErr w:type="spellEnd"/>
      <w:r>
        <w:t>。</w:t>
      </w:r>
      <w:r>
        <w:rPr>
          <w:rFonts w:hint="eastAsia"/>
        </w:rPr>
        <w:t>当前存储病例档案文件的磁盘可用空间不够时，如果有其他磁盘可用，那么可以修改“病例数据路径”。</w:t>
      </w:r>
    </w:p>
    <w:p w14:paraId="2A96F29F" w14:textId="77777777" w:rsidR="00CA42D7" w:rsidRDefault="00976F99">
      <w:pPr>
        <w:ind w:firstLineChars="0" w:firstLine="0"/>
      </w:pPr>
      <w:r>
        <w:rPr>
          <w:noProof/>
        </w:rPr>
        <w:lastRenderedPageBreak/>
        <w:drawing>
          <wp:anchor distT="0" distB="0" distL="114300" distR="114300" simplePos="0" relativeHeight="251646976" behindDoc="0" locked="0" layoutInCell="1" allowOverlap="1" wp14:anchorId="00FA20DA" wp14:editId="16CAF921">
            <wp:simplePos x="0" y="0"/>
            <wp:positionH relativeFrom="margin">
              <wp:align>right</wp:align>
            </wp:positionH>
            <wp:positionV relativeFrom="paragraph">
              <wp:posOffset>95250</wp:posOffset>
            </wp:positionV>
            <wp:extent cx="5274310" cy="3702685"/>
            <wp:effectExtent l="0" t="0" r="254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anchor>
        </w:drawing>
      </w:r>
    </w:p>
    <w:p w14:paraId="7BE6805F" w14:textId="77777777" w:rsidR="00CA42D7" w:rsidRDefault="00976F99">
      <w:pPr>
        <w:pStyle w:val="2"/>
        <w:ind w:firstLineChars="0" w:firstLine="0"/>
      </w:pPr>
      <w:bookmarkStart w:id="479" w:name="_Toc32749"/>
      <w:bookmarkStart w:id="480" w:name="_Toc17749"/>
      <w:bookmarkStart w:id="481" w:name="_Toc22851"/>
      <w:bookmarkStart w:id="482" w:name="_Toc24292"/>
      <w:bookmarkStart w:id="483" w:name="_Toc1469"/>
      <w:bookmarkStart w:id="484" w:name="_Toc40880731"/>
      <w:bookmarkStart w:id="485" w:name="_Toc21163"/>
      <w:bookmarkStart w:id="486" w:name="_Toc14271"/>
      <w:bookmarkStart w:id="487" w:name="_Toc9268"/>
      <w:bookmarkStart w:id="488" w:name="_Toc1710"/>
      <w:bookmarkStart w:id="489" w:name="_Toc13482"/>
      <w:bookmarkStart w:id="490" w:name="_Toc17241"/>
      <w:bookmarkStart w:id="491" w:name="_Toc17426"/>
      <w:bookmarkStart w:id="492" w:name="_Toc6632"/>
      <w:bookmarkStart w:id="493" w:name="_Toc2138"/>
      <w:bookmarkStart w:id="494" w:name="_Toc16003"/>
      <w:bookmarkStart w:id="495" w:name="_Toc26355"/>
      <w:bookmarkStart w:id="496" w:name="_Toc38631362"/>
      <w:bookmarkStart w:id="497" w:name="_Toc22167"/>
      <w:bookmarkStart w:id="498" w:name="_Toc21983"/>
      <w:bookmarkStart w:id="499" w:name="_Toc16237"/>
      <w:bookmarkStart w:id="500" w:name="_Toc12129"/>
      <w:bookmarkStart w:id="501" w:name="_Toc22857"/>
      <w:bookmarkStart w:id="502" w:name="_Toc17116"/>
      <w:bookmarkStart w:id="503" w:name="_Toc4698"/>
      <w:bookmarkStart w:id="504" w:name="_Toc7882"/>
      <w:bookmarkStart w:id="505" w:name="_Toc1008"/>
      <w:r>
        <w:t>4</w:t>
      </w:r>
      <w:r>
        <w:rPr>
          <w:rFonts w:hint="eastAsia"/>
        </w:rPr>
        <w:t>.2心律失常参数</w:t>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54D7A8B5" w14:textId="77777777" w:rsidR="00CA42D7" w:rsidRDefault="00976F99">
      <w:pPr>
        <w:ind w:firstLineChars="0" w:firstLine="0"/>
        <w:rPr>
          <w:b/>
          <w:bCs/>
        </w:rPr>
      </w:pPr>
      <w:r>
        <w:rPr>
          <w:rFonts w:hint="eastAsia"/>
          <w:b/>
          <w:bCs/>
        </w:rPr>
        <w:t>心率：</w:t>
      </w:r>
    </w:p>
    <w:p w14:paraId="70700CAE" w14:textId="77777777" w:rsidR="00CA42D7" w:rsidRDefault="00976F99">
      <w:pPr>
        <w:pStyle w:val="af3"/>
        <w:numPr>
          <w:ilvl w:val="0"/>
          <w:numId w:val="4"/>
        </w:numPr>
        <w:ind w:firstLineChars="0" w:firstLine="480"/>
      </w:pPr>
      <w:r>
        <w:rPr>
          <w:rFonts w:hint="eastAsia"/>
        </w:rPr>
        <w:t>每分钟心搏的次数，单位</w:t>
      </w:r>
      <w:r>
        <w:rPr>
          <w:rFonts w:hint="eastAsia"/>
        </w:rPr>
        <w:t>b</w:t>
      </w:r>
      <w:r>
        <w:t>pm</w:t>
      </w:r>
      <w:r>
        <w:rPr>
          <w:rFonts w:hint="eastAsia"/>
        </w:rPr>
        <w:t>。</w:t>
      </w:r>
    </w:p>
    <w:p w14:paraId="15A362C1" w14:textId="77777777" w:rsidR="00CA42D7" w:rsidRDefault="00976F99">
      <w:pPr>
        <w:pStyle w:val="af3"/>
        <w:numPr>
          <w:ilvl w:val="0"/>
          <w:numId w:val="4"/>
        </w:numPr>
        <w:ind w:firstLineChars="0" w:firstLine="480"/>
      </w:pPr>
      <w:r>
        <w:rPr>
          <w:rFonts w:hint="eastAsia"/>
        </w:rPr>
        <w:t>一般是将多个（默认</w:t>
      </w:r>
      <w:r>
        <w:rPr>
          <w:rFonts w:hint="eastAsia"/>
        </w:rPr>
        <w:t>7</w:t>
      </w:r>
      <w:r>
        <w:rPr>
          <w:rFonts w:hint="eastAsia"/>
        </w:rPr>
        <w:t>个）有效心搏的</w:t>
      </w:r>
      <w:r>
        <w:rPr>
          <w:rFonts w:hint="eastAsia"/>
        </w:rPr>
        <w:t>R</w:t>
      </w:r>
      <w:r>
        <w:t>-R</w:t>
      </w:r>
      <w:r>
        <w:rPr>
          <w:rFonts w:hint="eastAsia"/>
        </w:rPr>
        <w:t>间期进行平均后，再按公式：心率</w:t>
      </w:r>
      <w:r>
        <w:rPr>
          <w:rFonts w:hint="eastAsia"/>
        </w:rPr>
        <w:t>=60/</w:t>
      </w:r>
      <w:r>
        <w:rPr>
          <w:rFonts w:hint="eastAsia"/>
        </w:rPr>
        <w:t>平均</w:t>
      </w:r>
      <w:r>
        <w:rPr>
          <w:rFonts w:hint="eastAsia"/>
        </w:rPr>
        <w:t>R</w:t>
      </w:r>
      <w:r>
        <w:t>-R</w:t>
      </w:r>
      <w:r>
        <w:rPr>
          <w:rFonts w:hint="eastAsia"/>
        </w:rPr>
        <w:t>间期计算得到。</w:t>
      </w:r>
    </w:p>
    <w:p w14:paraId="38103D30" w14:textId="77777777" w:rsidR="00CA42D7" w:rsidRDefault="00976F99">
      <w:pPr>
        <w:pStyle w:val="af3"/>
        <w:numPr>
          <w:ilvl w:val="0"/>
          <w:numId w:val="4"/>
        </w:numPr>
        <w:ind w:firstLineChars="0" w:firstLine="480"/>
      </w:pPr>
      <w:r>
        <w:rPr>
          <w:rFonts w:hint="eastAsia"/>
        </w:rPr>
        <w:t>最快</w:t>
      </w:r>
      <w:r>
        <w:rPr>
          <w:rFonts w:hint="eastAsia"/>
        </w:rPr>
        <w:t>/</w:t>
      </w:r>
      <w:r>
        <w:rPr>
          <w:rFonts w:hint="eastAsia"/>
        </w:rPr>
        <w:t>最慢心率一般是指窦性心率。</w:t>
      </w:r>
    </w:p>
    <w:p w14:paraId="62082151" w14:textId="77777777" w:rsidR="00CA42D7" w:rsidRDefault="00976F99">
      <w:pPr>
        <w:pStyle w:val="af3"/>
        <w:numPr>
          <w:ilvl w:val="0"/>
          <w:numId w:val="4"/>
        </w:numPr>
        <w:ind w:firstLineChars="0" w:firstLine="480"/>
      </w:pPr>
      <w:r>
        <w:rPr>
          <w:rFonts w:hint="eastAsia"/>
        </w:rPr>
        <w:t>分钟平均心率是一分钟内有效窦性心搏的平均心率。</w:t>
      </w:r>
    </w:p>
    <w:p w14:paraId="6CF31A2F" w14:textId="77777777" w:rsidR="00CA42D7" w:rsidRDefault="00976F99">
      <w:pPr>
        <w:pStyle w:val="af3"/>
        <w:numPr>
          <w:ilvl w:val="0"/>
          <w:numId w:val="4"/>
        </w:numPr>
        <w:ind w:firstLineChars="0" w:firstLine="480"/>
      </w:pPr>
      <w:r>
        <w:rPr>
          <w:rFonts w:hint="eastAsia"/>
        </w:rPr>
        <w:t>对于跟心率有关的心律失常，计算的心搏数通常可以设置。</w:t>
      </w:r>
    </w:p>
    <w:p w14:paraId="45405D48" w14:textId="77777777" w:rsidR="00CA42D7" w:rsidRDefault="00976F99">
      <w:pPr>
        <w:ind w:firstLineChars="0" w:firstLine="0"/>
      </w:pPr>
      <w:r>
        <w:rPr>
          <w:noProof/>
        </w:rPr>
        <w:lastRenderedPageBreak/>
        <w:drawing>
          <wp:inline distT="0" distB="0" distL="114935" distR="114935" wp14:anchorId="03C427BB" wp14:editId="1734ED84">
            <wp:extent cx="5256530" cy="3693160"/>
            <wp:effectExtent l="0" t="0" r="1270" b="2540"/>
            <wp:docPr id="4" name="图片 4"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HolterSystem\文档\注册\送检\最新文件\图片\脱敏文件\022、分析参数设置-已脱敏.PNG022、分析参数设置-已脱敏"/>
                    <pic:cNvPicPr>
                      <a:picLocks noChangeAspect="1"/>
                    </pic:cNvPicPr>
                  </pic:nvPicPr>
                  <pic:blipFill>
                    <a:blip r:embed="rId33"/>
                    <a:srcRect/>
                    <a:stretch>
                      <a:fillRect/>
                    </a:stretch>
                  </pic:blipFill>
                  <pic:spPr>
                    <a:xfrm>
                      <a:off x="0" y="0"/>
                      <a:ext cx="5256530" cy="3693160"/>
                    </a:xfrm>
                    <a:prstGeom prst="rect">
                      <a:avLst/>
                    </a:prstGeom>
                    <a:noFill/>
                    <a:ln>
                      <a:noFill/>
                    </a:ln>
                  </pic:spPr>
                </pic:pic>
              </a:graphicData>
            </a:graphic>
          </wp:inline>
        </w:drawing>
      </w:r>
    </w:p>
    <w:p w14:paraId="514775B0" w14:textId="77777777" w:rsidR="00CA42D7" w:rsidRDefault="00CA42D7">
      <w:pPr>
        <w:ind w:firstLineChars="0" w:firstLine="0"/>
      </w:pPr>
    </w:p>
    <w:p w14:paraId="3D7AB54F" w14:textId="77777777" w:rsidR="00CA42D7" w:rsidRDefault="00976F99">
      <w:pPr>
        <w:ind w:firstLineChars="0" w:firstLine="0"/>
        <w:rPr>
          <w:b/>
          <w:bCs/>
        </w:rPr>
      </w:pPr>
      <w:r>
        <w:rPr>
          <w:rFonts w:hint="eastAsia"/>
          <w:b/>
          <w:bCs/>
        </w:rPr>
        <w:t>心律失常：</w:t>
      </w:r>
    </w:p>
    <w:p w14:paraId="278A5F68" w14:textId="77777777" w:rsidR="00CA42D7" w:rsidRDefault="00976F99">
      <w:pPr>
        <w:ind w:firstLineChars="0" w:firstLine="0"/>
        <w:rPr>
          <w:u w:val="single"/>
        </w:rPr>
      </w:pPr>
      <w:proofErr w:type="gramStart"/>
      <w:ins w:id="506" w:author="张霄恒（弓雨心）" w:date="2020-06-06T15:34:00Z">
        <w:r>
          <w:rPr>
            <w:rFonts w:hint="eastAsia"/>
            <w:u w:val="single"/>
          </w:rPr>
          <w:t>窦</w:t>
        </w:r>
      </w:ins>
      <w:proofErr w:type="gramEnd"/>
      <w:del w:id="507" w:author="张霄恒（弓雨心）" w:date="2020-06-06T15:34:00Z">
        <w:r>
          <w:rPr>
            <w:rFonts w:hint="eastAsia"/>
            <w:u w:val="single"/>
          </w:rPr>
          <w:delText>室上</w:delText>
        </w:r>
      </w:del>
      <w:r>
        <w:rPr>
          <w:rFonts w:hint="eastAsia"/>
          <w:u w:val="single"/>
        </w:rPr>
        <w:t>性节律参数：</w:t>
      </w:r>
    </w:p>
    <w:p w14:paraId="027AEC1B" w14:textId="77777777" w:rsidR="00CA42D7" w:rsidRDefault="00976F99">
      <w:pPr>
        <w:ind w:firstLineChars="0" w:firstLine="0"/>
      </w:pPr>
      <w:r>
        <w:rPr>
          <w:rFonts w:hint="eastAsia"/>
        </w:rPr>
        <w:t>“心动过缓心率</w:t>
      </w:r>
      <w:r>
        <w:t>(bpm)</w:t>
      </w:r>
      <w:r>
        <w:rPr>
          <w:rFonts w:hint="eastAsia"/>
        </w:rPr>
        <w:t>”</w:t>
      </w:r>
      <w:r>
        <w:t>，输入范围</w:t>
      </w:r>
      <w:r>
        <w:t>20~120</w:t>
      </w:r>
      <w:r>
        <w:rPr>
          <w:rFonts w:hint="eastAsia"/>
        </w:rPr>
        <w:t>，</w:t>
      </w:r>
      <w:r>
        <w:t xml:space="preserve"> </w:t>
      </w:r>
      <w:r>
        <w:t>缺</w:t>
      </w:r>
      <w:r>
        <w:rPr>
          <w:rFonts w:hint="eastAsia"/>
        </w:rPr>
        <w:t>省值</w:t>
      </w:r>
      <w:r>
        <w:t>5</w:t>
      </w:r>
      <w:r>
        <w:rPr>
          <w:rFonts w:hint="eastAsia"/>
        </w:rPr>
        <w:t>2</w:t>
      </w:r>
      <w:r>
        <w:t>bpm</w:t>
      </w:r>
      <w:r>
        <w:t>。</w:t>
      </w:r>
    </w:p>
    <w:p w14:paraId="40C07AAF" w14:textId="77777777" w:rsidR="00CA42D7" w:rsidRDefault="00976F99">
      <w:pPr>
        <w:ind w:firstLineChars="0" w:firstLine="0"/>
      </w:pPr>
      <w:r>
        <w:rPr>
          <w:rFonts w:hint="eastAsia"/>
        </w:rPr>
        <w:t>“</w:t>
      </w:r>
      <w:r>
        <w:t>心动过缓心搏数</w:t>
      </w:r>
      <w:r>
        <w:rPr>
          <w:rFonts w:hint="eastAsia"/>
        </w:rPr>
        <w:t>”</w:t>
      </w:r>
      <w:r>
        <w:t>，输入范围</w:t>
      </w:r>
      <w:r>
        <w:t>1~16</w:t>
      </w:r>
      <w:r>
        <w:rPr>
          <w:rFonts w:hint="eastAsia"/>
        </w:rPr>
        <w:t>，</w:t>
      </w:r>
      <w:r>
        <w:t>缺省值</w:t>
      </w:r>
      <w:r>
        <w:rPr>
          <w:rFonts w:hint="eastAsia"/>
        </w:rPr>
        <w:t>5</w:t>
      </w:r>
      <w:r>
        <w:t>。</w:t>
      </w:r>
    </w:p>
    <w:p w14:paraId="332F723B" w14:textId="77777777" w:rsidR="00CA42D7" w:rsidRDefault="00976F99">
      <w:pPr>
        <w:ind w:firstLineChars="0" w:firstLine="0"/>
      </w:pPr>
      <w:r>
        <w:rPr>
          <w:rFonts w:hint="eastAsia"/>
        </w:rPr>
        <w:t>“心动过速心率</w:t>
      </w:r>
      <w:r>
        <w:t>(bpm)</w:t>
      </w:r>
      <w:r>
        <w:rPr>
          <w:rFonts w:hint="eastAsia"/>
        </w:rPr>
        <w:t>”</w:t>
      </w:r>
      <w:r>
        <w:t>，</w:t>
      </w:r>
      <w:r>
        <w:t xml:space="preserve"> </w:t>
      </w:r>
      <w:r>
        <w:t>输入范围</w:t>
      </w:r>
      <w:r>
        <w:t>50~250</w:t>
      </w:r>
      <w:r>
        <w:rPr>
          <w:rFonts w:hint="eastAsia"/>
        </w:rPr>
        <w:t>，</w:t>
      </w:r>
      <w:r>
        <w:t>缺</w:t>
      </w:r>
      <w:r>
        <w:rPr>
          <w:rFonts w:hint="eastAsia"/>
        </w:rPr>
        <w:t>省</w:t>
      </w:r>
      <w:r>
        <w:t>值</w:t>
      </w:r>
      <w:r>
        <w:rPr>
          <w:rFonts w:hint="eastAsia"/>
        </w:rPr>
        <w:t>100</w:t>
      </w:r>
      <w:r>
        <w:t>bpm</w:t>
      </w:r>
      <w:r>
        <w:t>。</w:t>
      </w:r>
    </w:p>
    <w:p w14:paraId="3E3E0611" w14:textId="77777777" w:rsidR="00CA42D7" w:rsidRDefault="00976F99">
      <w:pPr>
        <w:ind w:firstLineChars="0" w:firstLine="0"/>
      </w:pPr>
      <w:r>
        <w:rPr>
          <w:rFonts w:hint="eastAsia"/>
        </w:rPr>
        <w:t>“</w:t>
      </w:r>
      <w:r>
        <w:t>心动过速心搏数</w:t>
      </w:r>
      <w:r>
        <w:rPr>
          <w:rFonts w:hint="eastAsia"/>
        </w:rPr>
        <w:t>”</w:t>
      </w:r>
      <w:r>
        <w:t>，输入范围</w:t>
      </w:r>
      <w:r>
        <w:t>1~16</w:t>
      </w:r>
      <w:r>
        <w:rPr>
          <w:rFonts w:hint="eastAsia"/>
        </w:rPr>
        <w:t>，</w:t>
      </w:r>
      <w:r>
        <w:t>缺省值</w:t>
      </w:r>
      <w:r>
        <w:rPr>
          <w:rFonts w:hint="eastAsia"/>
        </w:rPr>
        <w:t>5</w:t>
      </w:r>
      <w:r>
        <w:t>。</w:t>
      </w:r>
    </w:p>
    <w:p w14:paraId="6C7BA2B3" w14:textId="77777777" w:rsidR="00CA42D7" w:rsidRDefault="00976F99">
      <w:pPr>
        <w:ind w:firstLineChars="0" w:firstLine="0"/>
        <w:rPr>
          <w:u w:val="single"/>
        </w:rPr>
      </w:pPr>
      <w:r>
        <w:rPr>
          <w:rFonts w:hint="eastAsia"/>
          <w:u w:val="single"/>
        </w:rPr>
        <w:t>室性节律参数：</w:t>
      </w:r>
    </w:p>
    <w:p w14:paraId="5E1D95C7" w14:textId="77777777" w:rsidR="00CA42D7" w:rsidRDefault="00976F99">
      <w:pPr>
        <w:ind w:firstLineChars="0" w:firstLine="0"/>
      </w:pPr>
      <w:r>
        <w:rPr>
          <w:rFonts w:hint="eastAsia"/>
        </w:rPr>
        <w:t>“室速心率</w:t>
      </w:r>
      <w:r>
        <w:t>(bpm)</w:t>
      </w:r>
      <w:r>
        <w:rPr>
          <w:rFonts w:hint="eastAsia"/>
        </w:rPr>
        <w:t>”</w:t>
      </w:r>
      <w:r>
        <w:t>，输入范围</w:t>
      </w:r>
      <w:r>
        <w:t>50~150</w:t>
      </w:r>
      <w:r>
        <w:rPr>
          <w:rFonts w:hint="eastAsia"/>
        </w:rPr>
        <w:t>，</w:t>
      </w:r>
      <w:r>
        <w:t>缺省值</w:t>
      </w:r>
      <w:r>
        <w:rPr>
          <w:rFonts w:hint="eastAsia"/>
        </w:rPr>
        <w:t>8</w:t>
      </w:r>
      <w:r>
        <w:t>0bpm</w:t>
      </w:r>
      <w:r>
        <w:t>。</w:t>
      </w:r>
    </w:p>
    <w:p w14:paraId="3007CABC" w14:textId="77777777" w:rsidR="00CA42D7" w:rsidRDefault="00976F99">
      <w:pPr>
        <w:ind w:firstLineChars="0" w:firstLine="0"/>
      </w:pPr>
      <w:r>
        <w:rPr>
          <w:rFonts w:hint="eastAsia"/>
        </w:rPr>
        <w:t>“</w:t>
      </w:r>
      <w:r>
        <w:t>室速心搏数</w:t>
      </w:r>
      <w:r>
        <w:rPr>
          <w:rFonts w:hint="eastAsia"/>
        </w:rPr>
        <w:t>”</w:t>
      </w:r>
      <w:r>
        <w:t>，输入范围</w:t>
      </w:r>
      <w:r>
        <w:t>3~20</w:t>
      </w:r>
      <w:r>
        <w:rPr>
          <w:rFonts w:hint="eastAsia"/>
        </w:rPr>
        <w:t>，</w:t>
      </w:r>
      <w:r>
        <w:t>缺省值</w:t>
      </w:r>
      <w:r>
        <w:rPr>
          <w:rFonts w:hint="eastAsia"/>
        </w:rPr>
        <w:t>6</w:t>
      </w:r>
      <w:r>
        <w:t>。</w:t>
      </w:r>
    </w:p>
    <w:p w14:paraId="35F9672A" w14:textId="77777777" w:rsidR="00CA42D7" w:rsidRDefault="00976F99">
      <w:pPr>
        <w:ind w:firstLineChars="0" w:firstLine="0"/>
        <w:rPr>
          <w:u w:val="single"/>
        </w:rPr>
      </w:pPr>
      <w:r>
        <w:rPr>
          <w:rFonts w:hint="eastAsia"/>
          <w:u w:val="single"/>
        </w:rPr>
        <w:t>导联选择：</w:t>
      </w:r>
    </w:p>
    <w:p w14:paraId="3BF77A12" w14:textId="77777777" w:rsidR="00CA42D7" w:rsidRDefault="00976F99">
      <w:pPr>
        <w:ind w:firstLineChars="0" w:firstLine="0"/>
      </w:pPr>
      <w:proofErr w:type="gramStart"/>
      <w:r>
        <w:rPr>
          <w:rFonts w:hint="eastAsia"/>
        </w:rPr>
        <w:t>主分析</w:t>
      </w:r>
      <w:proofErr w:type="gramEnd"/>
      <w:r>
        <w:rPr>
          <w:rFonts w:hint="eastAsia"/>
        </w:rPr>
        <w:t>导联选择可以为：Ⅰ、Ⅱ，</w:t>
      </w:r>
      <w:r>
        <w:rPr>
          <w:rFonts w:hint="eastAsia"/>
        </w:rPr>
        <w:t>V</w:t>
      </w:r>
      <w:r>
        <w:t>1</w:t>
      </w:r>
      <w:r>
        <w:rPr>
          <w:rFonts w:hint="eastAsia"/>
        </w:rPr>
        <w:t>、</w:t>
      </w:r>
      <w:r>
        <w:t>V2</w:t>
      </w:r>
      <w:r>
        <w:rPr>
          <w:rFonts w:hint="eastAsia"/>
        </w:rPr>
        <w:t>、</w:t>
      </w:r>
      <w:r>
        <w:t>V3</w:t>
      </w:r>
      <w:r>
        <w:rPr>
          <w:rFonts w:hint="eastAsia"/>
        </w:rPr>
        <w:t>、</w:t>
      </w:r>
      <w:r>
        <w:t>V4</w:t>
      </w:r>
      <w:r>
        <w:rPr>
          <w:rFonts w:hint="eastAsia"/>
        </w:rPr>
        <w:t>、</w:t>
      </w:r>
      <w:r>
        <w:t>V5</w:t>
      </w:r>
      <w:r>
        <w:rPr>
          <w:rFonts w:hint="eastAsia"/>
        </w:rPr>
        <w:t>、</w:t>
      </w:r>
      <w:r>
        <w:t>V6</w:t>
      </w:r>
      <w:r>
        <w:rPr>
          <w:rFonts w:hint="eastAsia"/>
        </w:rPr>
        <w:t>。</w:t>
      </w:r>
    </w:p>
    <w:p w14:paraId="2012C6C7" w14:textId="77777777" w:rsidR="00CA42D7" w:rsidRDefault="00976F99">
      <w:pPr>
        <w:ind w:firstLineChars="0" w:firstLine="0"/>
      </w:pPr>
      <w:proofErr w:type="gramStart"/>
      <w:r>
        <w:rPr>
          <w:rFonts w:hint="eastAsia"/>
        </w:rPr>
        <w:t>主分析</w:t>
      </w:r>
      <w:proofErr w:type="gramEnd"/>
      <w:r>
        <w:rPr>
          <w:rFonts w:hint="eastAsia"/>
        </w:rPr>
        <w:t>导联对自动分析结果有很大的影响，请选择全程波形较好、特异性较好的</w:t>
      </w:r>
      <w:r>
        <w:lastRenderedPageBreak/>
        <w:t xml:space="preserve">ECG </w:t>
      </w:r>
      <w:r>
        <w:t>通道作为分析主</w:t>
      </w:r>
      <w:r>
        <w:rPr>
          <w:rFonts w:hint="eastAsia"/>
        </w:rPr>
        <w:t>通道。</w:t>
      </w:r>
    </w:p>
    <w:p w14:paraId="0B6089A7" w14:textId="77777777" w:rsidR="00CA42D7" w:rsidRDefault="00976F99">
      <w:pPr>
        <w:ind w:firstLineChars="0" w:firstLine="0"/>
        <w:rPr>
          <w:b/>
          <w:bCs/>
        </w:rPr>
      </w:pPr>
      <w:r>
        <w:rPr>
          <w:rFonts w:hint="eastAsia"/>
          <w:b/>
          <w:bCs/>
        </w:rPr>
        <w:t>S</w:t>
      </w:r>
      <w:r>
        <w:rPr>
          <w:b/>
          <w:bCs/>
        </w:rPr>
        <w:t>VE</w:t>
      </w:r>
      <w:r>
        <w:rPr>
          <w:rFonts w:hint="eastAsia"/>
          <w:b/>
          <w:bCs/>
        </w:rPr>
        <w:t>分析：</w:t>
      </w:r>
    </w:p>
    <w:p w14:paraId="118D787A" w14:textId="77777777" w:rsidR="00CA42D7" w:rsidRDefault="00976F99">
      <w:pPr>
        <w:ind w:firstLineChars="0" w:firstLine="480"/>
      </w:pPr>
      <w:r>
        <w:rPr>
          <w:rFonts w:hint="eastAsia"/>
        </w:rPr>
        <w:t xml:space="preserve">      </w:t>
      </w:r>
      <w:r>
        <w:rPr>
          <w:noProof/>
        </w:rPr>
        <w:drawing>
          <wp:inline distT="0" distB="0" distL="114300" distR="114300" wp14:anchorId="6488A21A" wp14:editId="68BFAA07">
            <wp:extent cx="3729990" cy="3075305"/>
            <wp:effectExtent l="0" t="0" r="3810" b="10795"/>
            <wp:docPr id="5" name="图片 5" descr="D:\work\HolterSystem\文档\注册\送检\最新文件\图片\脱敏文件\023、SVE设置-已脱敏.PNG023、SVE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work\HolterSystem\文档\注册\送检\最新文件\图片\脱敏文件\023、SVE设置-已脱敏.PNG023、SVE设置-已脱敏"/>
                    <pic:cNvPicPr>
                      <a:picLocks noChangeAspect="1"/>
                    </pic:cNvPicPr>
                  </pic:nvPicPr>
                  <pic:blipFill>
                    <a:blip r:embed="rId34"/>
                    <a:srcRect/>
                    <a:stretch>
                      <a:fillRect/>
                    </a:stretch>
                  </pic:blipFill>
                  <pic:spPr>
                    <a:xfrm>
                      <a:off x="0" y="0"/>
                      <a:ext cx="3729990" cy="3075305"/>
                    </a:xfrm>
                    <a:prstGeom prst="rect">
                      <a:avLst/>
                    </a:prstGeom>
                  </pic:spPr>
                </pic:pic>
              </a:graphicData>
            </a:graphic>
          </wp:inline>
        </w:drawing>
      </w:r>
    </w:p>
    <w:p w14:paraId="7B53AB9F" w14:textId="77777777" w:rsidR="00CA42D7" w:rsidRDefault="00976F99">
      <w:pPr>
        <w:ind w:firstLineChars="0" w:firstLine="0"/>
      </w:pPr>
      <w:r>
        <w:rPr>
          <w:rFonts w:hint="eastAsia"/>
        </w:rPr>
        <w:t>“室上早提前量（</w:t>
      </w:r>
      <w:r>
        <w:rPr>
          <w:rFonts w:hint="eastAsia"/>
        </w:rPr>
        <w:t>%</w:t>
      </w:r>
      <w:r>
        <w:rPr>
          <w:rFonts w:hint="eastAsia"/>
        </w:rPr>
        <w:t>）”</w:t>
      </w:r>
      <w:r>
        <w:t>，输入范围</w:t>
      </w:r>
      <w:r>
        <w:t>10~99</w:t>
      </w:r>
      <w:r>
        <w:t>，缺省</w:t>
      </w:r>
      <w:r>
        <w:rPr>
          <w:rFonts w:hint="eastAsia"/>
        </w:rPr>
        <w:t>值</w:t>
      </w:r>
      <w:r>
        <w:t>20</w:t>
      </w:r>
      <w:r>
        <w:t>。</w:t>
      </w:r>
    </w:p>
    <w:p w14:paraId="53EBE1A8" w14:textId="77777777" w:rsidR="00CA42D7" w:rsidRDefault="00976F99">
      <w:pPr>
        <w:ind w:firstLineChars="0" w:firstLine="0"/>
        <w:rPr>
          <w:del w:id="508" w:author="张霄恒（弓雨心）" w:date="2020-06-06T20:04:00Z"/>
        </w:rPr>
      </w:pPr>
      <w:r>
        <w:rPr>
          <w:rFonts w:hint="eastAsia"/>
        </w:rPr>
        <w:t>“计算参考节律的心搏个数”，输入范围</w:t>
      </w:r>
      <w:r>
        <w:t>1~</w:t>
      </w:r>
      <w:r>
        <w:rPr>
          <w:rFonts w:hint="eastAsia"/>
        </w:rPr>
        <w:t>50</w:t>
      </w:r>
      <w:r>
        <w:rPr>
          <w:rFonts w:hint="eastAsia"/>
        </w:rPr>
        <w:t>，缺省</w:t>
      </w:r>
      <w:r>
        <w:t xml:space="preserve">5 </w:t>
      </w:r>
      <w:proofErr w:type="gramStart"/>
      <w:r>
        <w:t>个</w:t>
      </w:r>
      <w:proofErr w:type="gramEnd"/>
      <w:r>
        <w:t>。</w:t>
      </w:r>
    </w:p>
    <w:p w14:paraId="1B3CBD47" w14:textId="77777777" w:rsidR="00CA42D7" w:rsidRDefault="00976F99">
      <w:pPr>
        <w:ind w:firstLineChars="0" w:firstLine="0"/>
        <w:rPr>
          <w:del w:id="509" w:author="张霄恒（弓雨心）" w:date="2020-06-06T20:04:00Z"/>
        </w:rPr>
      </w:pPr>
      <w:del w:id="510" w:author="张霄恒（弓雨心）" w:date="2020-06-06T20:04:00Z">
        <w:r>
          <w:rPr>
            <w:rFonts w:hint="eastAsia"/>
          </w:rPr>
          <w:delText>“参考心搏间期变异范围”，</w:delText>
        </w:r>
        <w:r>
          <w:delText>输入范围</w:delText>
        </w:r>
        <w:r>
          <w:delText>0~</w:delText>
        </w:r>
        <w:r>
          <w:rPr>
            <w:rFonts w:hint="eastAsia"/>
          </w:rPr>
          <w:delText>50</w:delText>
        </w:r>
        <w:r>
          <w:rPr>
            <w:rFonts w:hint="eastAsia"/>
          </w:rPr>
          <w:delText>，缺省值为</w:delText>
        </w:r>
        <w:r>
          <w:rPr>
            <w:rFonts w:hint="eastAsia"/>
          </w:rPr>
          <w:delText>20</w:delText>
        </w:r>
        <w:r>
          <w:rPr>
            <w:rFonts w:hint="eastAsia"/>
          </w:rPr>
          <w:delText>。</w:delText>
        </w:r>
      </w:del>
    </w:p>
    <w:p w14:paraId="04361F11" w14:textId="77777777" w:rsidR="00CA42D7" w:rsidRDefault="00976F99">
      <w:pPr>
        <w:ind w:firstLineChars="0" w:firstLine="0"/>
        <w:rPr>
          <w:ins w:id="511" w:author="张霄恒（弓雨心）" w:date="2020-06-06T15:35:00Z"/>
        </w:rPr>
      </w:pPr>
      <w:del w:id="512" w:author="张霄恒（弓雨心）" w:date="2020-06-06T20:04:00Z">
        <w:r>
          <w:rPr>
            <w:rFonts w:hint="eastAsia"/>
          </w:rPr>
          <w:delText>“连续</w:delText>
        </w:r>
        <w:r>
          <w:rPr>
            <w:rFonts w:hint="eastAsia"/>
          </w:rPr>
          <w:delText>S</w:delText>
        </w:r>
        <w:r>
          <w:delText>VE</w:delText>
        </w:r>
        <w:r>
          <w:rPr>
            <w:rFonts w:hint="eastAsia"/>
          </w:rPr>
          <w:delText>中，后续室上早</w:delText>
        </w:r>
        <w:r>
          <w:rPr>
            <w:rFonts w:hint="eastAsia"/>
          </w:rPr>
          <w:delText>R</w:delText>
        </w:r>
        <w:r>
          <w:delText>-R</w:delText>
        </w:r>
        <w:r>
          <w:rPr>
            <w:rFonts w:hint="eastAsia"/>
          </w:rPr>
          <w:delText>间期变化”，</w:delText>
        </w:r>
        <w:r>
          <w:delText>输入范围</w:delText>
        </w:r>
        <w:r>
          <w:delText>0~</w:delText>
        </w:r>
        <w:r>
          <w:rPr>
            <w:rFonts w:hint="eastAsia"/>
          </w:rPr>
          <w:delText>50</w:delText>
        </w:r>
        <w:r>
          <w:rPr>
            <w:rFonts w:hint="eastAsia"/>
          </w:rPr>
          <w:delText>，缺省值为</w:delText>
        </w:r>
        <w:r>
          <w:rPr>
            <w:rFonts w:hint="eastAsia"/>
          </w:rPr>
          <w:delText>25</w:delText>
        </w:r>
        <w:r>
          <w:rPr>
            <w:rFonts w:hint="eastAsia"/>
          </w:rPr>
          <w:delText>。</w:delText>
        </w:r>
      </w:del>
    </w:p>
    <w:p w14:paraId="2B529396" w14:textId="77777777" w:rsidR="00CA42D7" w:rsidRDefault="00976F99">
      <w:pPr>
        <w:ind w:firstLineChars="0" w:firstLine="0"/>
      </w:pPr>
      <w:ins w:id="513" w:author="张霄恒（弓雨心）" w:date="2020-06-06T15:35:00Z">
        <w:r>
          <w:rPr>
            <w:rFonts w:hint="eastAsia"/>
          </w:rPr>
          <w:t>“保持现有室上早心搏类型不变”</w:t>
        </w:r>
      </w:ins>
      <w:ins w:id="514" w:author="张霄恒（弓雨心）" w:date="2020-06-06T15:36:00Z">
        <w:r>
          <w:rPr>
            <w:rFonts w:hint="eastAsia"/>
          </w:rPr>
          <w:t>，</w:t>
        </w:r>
        <w:proofErr w:type="gramStart"/>
        <w:r>
          <w:rPr>
            <w:rFonts w:hint="eastAsia"/>
          </w:rPr>
          <w:t>勾选的话</w:t>
        </w:r>
        <w:proofErr w:type="gramEnd"/>
        <w:r>
          <w:rPr>
            <w:rFonts w:hint="eastAsia"/>
          </w:rPr>
          <w:t>，代表之前分析出来的室上早不改变类型。</w:t>
        </w:r>
        <w:proofErr w:type="gramStart"/>
        <w:r>
          <w:rPr>
            <w:rFonts w:hint="eastAsia"/>
          </w:rPr>
          <w:t>不勾选的话</w:t>
        </w:r>
        <w:proofErr w:type="gramEnd"/>
        <w:r>
          <w:rPr>
            <w:rFonts w:hint="eastAsia"/>
          </w:rPr>
          <w:t>，默认</w:t>
        </w:r>
        <w:proofErr w:type="gramStart"/>
        <w:r>
          <w:rPr>
            <w:rFonts w:hint="eastAsia"/>
          </w:rPr>
          <w:t>把之前</w:t>
        </w:r>
        <w:proofErr w:type="gramEnd"/>
        <w:r>
          <w:rPr>
            <w:rFonts w:hint="eastAsia"/>
          </w:rPr>
          <w:t>分析出来的室上早变为正常类型后，重新进行分析。</w:t>
        </w:r>
      </w:ins>
    </w:p>
    <w:p w14:paraId="19F4B51D" w14:textId="77777777" w:rsidR="00CA42D7" w:rsidRDefault="00976F99">
      <w:pPr>
        <w:pStyle w:val="1"/>
        <w:ind w:firstLineChars="0" w:firstLine="0"/>
      </w:pPr>
      <w:bookmarkStart w:id="515" w:name="_Toc25635"/>
      <w:bookmarkStart w:id="516" w:name="_Toc24356"/>
      <w:bookmarkStart w:id="517" w:name="_Toc31194"/>
      <w:bookmarkStart w:id="518" w:name="_Toc30775"/>
      <w:bookmarkStart w:id="519" w:name="_Toc9833"/>
      <w:bookmarkStart w:id="520" w:name="_Toc23436"/>
      <w:bookmarkStart w:id="521" w:name="_Toc26636"/>
      <w:bookmarkStart w:id="522" w:name="_Toc16501"/>
      <w:bookmarkStart w:id="523" w:name="_Toc2058"/>
      <w:bookmarkStart w:id="524" w:name="_Toc11214"/>
      <w:bookmarkStart w:id="525" w:name="_Toc17268"/>
      <w:bookmarkStart w:id="526" w:name="_Toc998"/>
      <w:bookmarkStart w:id="527" w:name="_Toc19518"/>
      <w:bookmarkStart w:id="528" w:name="_Toc1926"/>
      <w:bookmarkStart w:id="529" w:name="_Toc38631363"/>
      <w:bookmarkStart w:id="530" w:name="_Toc11559"/>
      <w:bookmarkStart w:id="531" w:name="_Toc364"/>
      <w:bookmarkStart w:id="532" w:name="_Toc29928"/>
      <w:bookmarkStart w:id="533" w:name="_Toc29917"/>
      <w:bookmarkStart w:id="534" w:name="_Toc13444"/>
      <w:bookmarkStart w:id="535" w:name="_Toc22137"/>
      <w:bookmarkStart w:id="536" w:name="_Toc15184"/>
      <w:bookmarkStart w:id="537" w:name="_Toc23134"/>
      <w:bookmarkStart w:id="538" w:name="_Toc18097"/>
      <w:bookmarkStart w:id="539" w:name="_Toc20535"/>
      <w:bookmarkStart w:id="540" w:name="_Toc40880732"/>
      <w:bookmarkStart w:id="541" w:name="_Toc9837"/>
      <w:r>
        <w:t>5</w:t>
      </w:r>
      <w:r>
        <w:rPr>
          <w:rFonts w:hint="eastAsia"/>
        </w:rPr>
        <w:t xml:space="preserve"> </w:t>
      </w:r>
      <w:r>
        <w:rPr>
          <w:rFonts w:hint="eastAsia"/>
        </w:rPr>
        <w:t>编辑分析</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5BD4E849" w14:textId="77777777" w:rsidR="00CA42D7" w:rsidRDefault="00976F99">
      <w:pPr>
        <w:ind w:firstLine="480"/>
      </w:pPr>
      <w:r>
        <w:rPr>
          <w:rFonts w:hint="eastAsia"/>
        </w:rPr>
        <w:t>“编辑分析”界面是由一组功能页组成，这些功能</w:t>
      </w:r>
      <w:proofErr w:type="gramStart"/>
      <w:r>
        <w:rPr>
          <w:rFonts w:hint="eastAsia"/>
        </w:rPr>
        <w:t>页可以</w:t>
      </w:r>
      <w:proofErr w:type="gramEnd"/>
      <w:r>
        <w:rPr>
          <w:rFonts w:hint="eastAsia"/>
        </w:rPr>
        <w:t>用来对已经分析和保存的病例进行编辑、修改以及打印分析报告。您可以从</w:t>
      </w:r>
      <w:r>
        <w:t>载入已存在的病例</w:t>
      </w:r>
      <w:r>
        <w:rPr>
          <w:rFonts w:hint="eastAsia"/>
        </w:rPr>
        <w:t>入口进入“编辑分析”界面：</w:t>
      </w:r>
    </w:p>
    <w:p w14:paraId="11E00EB1" w14:textId="77777777" w:rsidR="00CA42D7" w:rsidRDefault="00976F99">
      <w:pPr>
        <w:ind w:firstLineChars="0" w:firstLine="0"/>
      </w:pPr>
      <w:r>
        <w:rPr>
          <w:rFonts w:hint="eastAsia"/>
        </w:rPr>
        <w:t>“编辑分析”界面可以提供以下功能：</w:t>
      </w:r>
    </w:p>
    <w:p w14:paraId="5BA04B6E" w14:textId="77777777" w:rsidR="00CA42D7" w:rsidRDefault="00976F99">
      <w:pPr>
        <w:spacing w:line="400" w:lineRule="exact"/>
        <w:ind w:firstLineChars="0" w:firstLine="0"/>
      </w:pPr>
      <w:r>
        <w:rPr>
          <w:rFonts w:hint="eastAsia"/>
        </w:rPr>
        <w:t>1.</w:t>
      </w:r>
      <w:r>
        <w:t xml:space="preserve"> </w:t>
      </w:r>
      <w:r>
        <w:rPr>
          <w:rFonts w:hint="eastAsia"/>
        </w:rPr>
        <w:t>患者</w:t>
      </w:r>
      <w:r>
        <w:t>信息</w:t>
      </w:r>
    </w:p>
    <w:p w14:paraId="2F7A9E78" w14:textId="77777777" w:rsidR="00CA42D7" w:rsidRDefault="00976F99">
      <w:pPr>
        <w:spacing w:line="400" w:lineRule="exact"/>
        <w:ind w:firstLineChars="0" w:firstLine="0"/>
      </w:pPr>
      <w:r>
        <w:rPr>
          <w:rFonts w:hint="eastAsia"/>
        </w:rPr>
        <w:t>2.</w:t>
      </w:r>
      <w:r>
        <w:t xml:space="preserve"> </w:t>
      </w:r>
      <w:r>
        <w:t>编辑</w:t>
      </w:r>
      <w:r>
        <w:rPr>
          <w:rFonts w:hint="eastAsia"/>
        </w:rPr>
        <w:t>模板</w:t>
      </w:r>
    </w:p>
    <w:p w14:paraId="0E1E1D77" w14:textId="77777777" w:rsidR="00CA42D7" w:rsidRDefault="00976F99">
      <w:pPr>
        <w:spacing w:line="400" w:lineRule="exact"/>
        <w:ind w:firstLineChars="0" w:firstLine="0"/>
      </w:pPr>
      <w:r>
        <w:rPr>
          <w:rFonts w:hint="eastAsia"/>
        </w:rPr>
        <w:t>3.</w:t>
      </w:r>
      <w:r>
        <w:t xml:space="preserve"> </w:t>
      </w:r>
      <w:r>
        <w:t>事件</w:t>
      </w:r>
      <w:r>
        <w:rPr>
          <w:rFonts w:hint="eastAsia"/>
        </w:rPr>
        <w:t>统计</w:t>
      </w:r>
    </w:p>
    <w:p w14:paraId="345D16BA" w14:textId="77777777" w:rsidR="00CA42D7" w:rsidRDefault="00976F99">
      <w:pPr>
        <w:spacing w:line="400" w:lineRule="exact"/>
        <w:ind w:firstLineChars="0" w:firstLine="0"/>
      </w:pPr>
      <w:r>
        <w:rPr>
          <w:rFonts w:hint="eastAsia"/>
        </w:rPr>
        <w:t>4.</w:t>
      </w:r>
      <w:r>
        <w:t xml:space="preserve"> </w:t>
      </w:r>
      <w:r>
        <w:t>片段图</w:t>
      </w:r>
      <w:r>
        <w:rPr>
          <w:rFonts w:hint="eastAsia"/>
        </w:rPr>
        <w:t>编辑</w:t>
      </w:r>
    </w:p>
    <w:p w14:paraId="723DB5C2" w14:textId="77777777" w:rsidR="00CA42D7" w:rsidRDefault="00976F99">
      <w:pPr>
        <w:spacing w:line="400" w:lineRule="exact"/>
        <w:ind w:firstLineChars="0" w:firstLine="0"/>
      </w:pPr>
      <w:r>
        <w:rPr>
          <w:rFonts w:hint="eastAsia"/>
        </w:rPr>
        <w:t>5.</w:t>
      </w:r>
      <w:r>
        <w:t xml:space="preserve"> </w:t>
      </w:r>
      <w:r>
        <w:t>页扫描</w:t>
      </w:r>
    </w:p>
    <w:p w14:paraId="4472CBA9" w14:textId="77777777" w:rsidR="00CA42D7" w:rsidRDefault="00976F99">
      <w:pPr>
        <w:spacing w:line="400" w:lineRule="exact"/>
        <w:ind w:firstLineChars="0" w:firstLine="0"/>
      </w:pPr>
      <w:r>
        <w:rPr>
          <w:rFonts w:hint="eastAsia"/>
        </w:rPr>
        <w:lastRenderedPageBreak/>
        <w:t>6.</w:t>
      </w:r>
      <w:r>
        <w:t xml:space="preserve"> </w:t>
      </w:r>
      <w:r>
        <w:rPr>
          <w:rFonts w:hint="eastAsia"/>
        </w:rPr>
        <w:t>房颤</w:t>
      </w:r>
    </w:p>
    <w:p w14:paraId="02FBF9BA" w14:textId="77777777" w:rsidR="00CA42D7" w:rsidRDefault="00976F99">
      <w:pPr>
        <w:spacing w:line="400" w:lineRule="exact"/>
        <w:ind w:firstLineChars="0" w:firstLine="0"/>
      </w:pPr>
      <w:r>
        <w:rPr>
          <w:rFonts w:hint="eastAsia"/>
        </w:rPr>
        <w:t>7.</w:t>
      </w:r>
      <w:r>
        <w:t xml:space="preserve"> </w:t>
      </w:r>
      <w:r>
        <w:rPr>
          <w:rFonts w:hint="eastAsia"/>
        </w:rPr>
        <w:t>S</w:t>
      </w:r>
      <w:r>
        <w:t>T</w:t>
      </w:r>
    </w:p>
    <w:p w14:paraId="17A7F431" w14:textId="77777777" w:rsidR="00CA42D7" w:rsidRDefault="00976F99">
      <w:pPr>
        <w:spacing w:line="400" w:lineRule="exact"/>
        <w:ind w:firstLineChars="0" w:firstLine="0"/>
      </w:pPr>
      <w:r>
        <w:rPr>
          <w:rFonts w:hint="eastAsia"/>
        </w:rPr>
        <w:t>8.</w:t>
      </w:r>
      <w:r>
        <w:t xml:space="preserve"> </w:t>
      </w:r>
      <w:r>
        <w:rPr>
          <w:rFonts w:hint="eastAsia"/>
        </w:rPr>
        <w:t>H</w:t>
      </w:r>
      <w:r>
        <w:t>RV</w:t>
      </w:r>
    </w:p>
    <w:p w14:paraId="214FC84F" w14:textId="77777777" w:rsidR="00CA42D7" w:rsidRDefault="00976F99">
      <w:pPr>
        <w:spacing w:line="400" w:lineRule="exact"/>
        <w:ind w:firstLineChars="0" w:firstLine="0"/>
      </w:pPr>
      <w:r>
        <w:rPr>
          <w:rFonts w:hint="eastAsia"/>
        </w:rPr>
        <w:t>9.</w:t>
      </w:r>
      <w:r>
        <w:t xml:space="preserve"> </w:t>
      </w:r>
      <w:r>
        <w:rPr>
          <w:rFonts w:hint="eastAsia"/>
        </w:rPr>
        <w:t>直方图</w:t>
      </w:r>
    </w:p>
    <w:p w14:paraId="0CC43447" w14:textId="77777777" w:rsidR="00CA42D7" w:rsidRDefault="00976F99">
      <w:pPr>
        <w:spacing w:line="400" w:lineRule="exact"/>
        <w:ind w:firstLineChars="0" w:firstLine="0"/>
      </w:pPr>
      <w:r>
        <w:rPr>
          <w:rFonts w:hint="eastAsia"/>
        </w:rPr>
        <w:t>10.</w:t>
      </w:r>
      <w:r>
        <w:t xml:space="preserve"> </w:t>
      </w:r>
      <w:r>
        <w:rPr>
          <w:rFonts w:hint="eastAsia"/>
        </w:rPr>
        <w:t>报告编辑</w:t>
      </w:r>
    </w:p>
    <w:p w14:paraId="5E163666" w14:textId="77777777" w:rsidR="00CA42D7" w:rsidRDefault="00976F99">
      <w:pPr>
        <w:spacing w:line="400" w:lineRule="exact"/>
        <w:ind w:firstLineChars="0" w:firstLine="0"/>
      </w:pPr>
      <w:r>
        <w:rPr>
          <w:rFonts w:hint="eastAsia"/>
        </w:rPr>
        <w:t>11.</w:t>
      </w:r>
      <w:r>
        <w:t xml:space="preserve"> </w:t>
      </w:r>
      <w:r>
        <w:rPr>
          <w:rFonts w:hint="eastAsia"/>
        </w:rPr>
        <w:t>生成报告</w:t>
      </w:r>
    </w:p>
    <w:p w14:paraId="1531C026" w14:textId="77777777" w:rsidR="00CA42D7" w:rsidRDefault="00976F99">
      <w:pPr>
        <w:spacing w:line="400" w:lineRule="exact"/>
        <w:ind w:firstLineChars="0" w:firstLine="0"/>
      </w:pPr>
      <w:r>
        <w:rPr>
          <w:rFonts w:hint="eastAsia"/>
        </w:rPr>
        <w:t>12.</w:t>
      </w:r>
      <w:r>
        <w:t xml:space="preserve"> </w:t>
      </w:r>
      <w:r>
        <w:rPr>
          <w:rFonts w:hint="eastAsia"/>
        </w:rPr>
        <w:t>返回</w:t>
      </w:r>
    </w:p>
    <w:p w14:paraId="30A52428" w14:textId="77777777" w:rsidR="00CA42D7" w:rsidRDefault="00976F99">
      <w:pPr>
        <w:pStyle w:val="2"/>
        <w:ind w:firstLineChars="0" w:firstLine="0"/>
      </w:pPr>
      <w:bookmarkStart w:id="542" w:name="_Toc20125"/>
      <w:bookmarkStart w:id="543" w:name="_Toc24552"/>
      <w:bookmarkStart w:id="544" w:name="_Toc23235"/>
      <w:bookmarkStart w:id="545" w:name="_Toc4591"/>
      <w:bookmarkStart w:id="546" w:name="_Toc1821"/>
      <w:bookmarkStart w:id="547" w:name="_Toc275"/>
      <w:bookmarkStart w:id="548" w:name="_Toc26943"/>
      <w:bookmarkStart w:id="549" w:name="_Toc40880733"/>
      <w:bookmarkStart w:id="550" w:name="_Toc13850"/>
      <w:bookmarkStart w:id="551" w:name="_Toc7330"/>
      <w:bookmarkStart w:id="552" w:name="_Toc32217"/>
      <w:bookmarkStart w:id="553" w:name="_Toc4614"/>
      <w:bookmarkStart w:id="554" w:name="_Toc1537"/>
      <w:bookmarkStart w:id="555" w:name="_Toc1949"/>
      <w:bookmarkStart w:id="556" w:name="_Toc24914"/>
      <w:bookmarkStart w:id="557" w:name="_Toc18822"/>
      <w:bookmarkStart w:id="558" w:name="_Toc13021"/>
      <w:bookmarkStart w:id="559" w:name="_Toc19258"/>
      <w:bookmarkStart w:id="560" w:name="_Toc11442"/>
      <w:bookmarkStart w:id="561" w:name="_Toc38631364"/>
      <w:bookmarkStart w:id="562" w:name="_Toc10483"/>
      <w:bookmarkStart w:id="563" w:name="_Toc21623"/>
      <w:bookmarkStart w:id="564" w:name="_Toc30116"/>
      <w:bookmarkStart w:id="565" w:name="_Toc30311"/>
      <w:bookmarkStart w:id="566" w:name="_Toc31650"/>
      <w:bookmarkStart w:id="567" w:name="_Toc17066"/>
      <w:bookmarkStart w:id="568" w:name="_Toc27401"/>
      <w:r>
        <w:t>5</w:t>
      </w:r>
      <w:r>
        <w:rPr>
          <w:rFonts w:hint="eastAsia"/>
        </w:rPr>
        <w:t>.1</w:t>
      </w:r>
      <w:r>
        <w:t xml:space="preserve"> </w:t>
      </w:r>
      <w:r>
        <w:rPr>
          <w:rFonts w:hint="eastAsia"/>
        </w:rPr>
        <w:t>通用心电图编辑窗口</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4A68EEC5" w14:textId="77777777" w:rsidR="00CA42D7" w:rsidRDefault="00976F99">
      <w:pPr>
        <w:ind w:firstLineChars="0" w:firstLine="0"/>
      </w:pPr>
      <w:r>
        <w:rPr>
          <w:rFonts w:hint="eastAsia"/>
          <w:noProof/>
        </w:rPr>
        <w:drawing>
          <wp:anchor distT="0" distB="0" distL="114935" distR="114935" simplePos="0" relativeHeight="251658240" behindDoc="0" locked="0" layoutInCell="1" allowOverlap="1" wp14:anchorId="1BEACA54" wp14:editId="1960AEB1">
            <wp:simplePos x="0" y="0"/>
            <wp:positionH relativeFrom="column">
              <wp:posOffset>40640</wp:posOffset>
            </wp:positionH>
            <wp:positionV relativeFrom="paragraph">
              <wp:posOffset>20320</wp:posOffset>
            </wp:positionV>
            <wp:extent cx="5271770" cy="1318895"/>
            <wp:effectExtent l="0" t="0" r="5080" b="14605"/>
            <wp:wrapSquare wrapText="bothSides"/>
            <wp:docPr id="6" name="图片 6" descr="D:\work\HolterSystem\文档\注册\送检\最新文件\图片\脱敏文件\024、通用十二导联图界面.PNG024、通用十二导联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work\HolterSystem\文档\注册\送检\最新文件\图片\脱敏文件\024、通用十二导联图界面.PNG024、通用十二导联图界面"/>
                    <pic:cNvPicPr>
                      <a:picLocks noChangeAspect="1"/>
                    </pic:cNvPicPr>
                  </pic:nvPicPr>
                  <pic:blipFill>
                    <a:blip r:embed="rId35"/>
                    <a:srcRect/>
                    <a:stretch>
                      <a:fillRect/>
                    </a:stretch>
                  </pic:blipFill>
                  <pic:spPr>
                    <a:xfrm>
                      <a:off x="0" y="0"/>
                      <a:ext cx="5271770" cy="1318895"/>
                    </a:xfrm>
                    <a:prstGeom prst="rect">
                      <a:avLst/>
                    </a:prstGeom>
                  </pic:spPr>
                </pic:pic>
              </a:graphicData>
            </a:graphic>
          </wp:anchor>
        </w:drawing>
      </w:r>
      <w:r>
        <w:rPr>
          <w:rFonts w:hint="eastAsia"/>
        </w:rPr>
        <w:t>在“编辑分析”的大多数功能页面中有一个通用的心电图编辑窗口，界面如下图。</w:t>
      </w:r>
    </w:p>
    <w:p w14:paraId="369CC60C" w14:textId="77777777" w:rsidR="00CA42D7" w:rsidRDefault="00976F99">
      <w:pPr>
        <w:ind w:firstLineChars="0" w:firstLine="0"/>
      </w:pPr>
      <w:r>
        <w:rPr>
          <w:rFonts w:hint="eastAsia"/>
        </w:rPr>
        <w:t>该窗口提供以下功能：</w:t>
      </w:r>
    </w:p>
    <w:p w14:paraId="376682F7" w14:textId="77777777" w:rsidR="00CA42D7" w:rsidRDefault="00976F99">
      <w:pPr>
        <w:ind w:firstLineChars="0" w:firstLine="0"/>
      </w:pPr>
      <w:r>
        <w:rPr>
          <w:rFonts w:hint="eastAsia"/>
        </w:rPr>
        <w:t>1.</w:t>
      </w:r>
      <w:r>
        <w:t xml:space="preserve"> </w:t>
      </w:r>
      <w:r>
        <w:t>可以浏览编辑任一时刻的心电图。</w:t>
      </w:r>
    </w:p>
    <w:p w14:paraId="72BB17F1" w14:textId="77777777" w:rsidR="00CA42D7" w:rsidRDefault="00976F99">
      <w:pPr>
        <w:ind w:firstLineChars="0" w:firstLine="0"/>
      </w:pPr>
      <w:r>
        <w:rPr>
          <w:rFonts w:hint="eastAsia"/>
        </w:rPr>
        <w:t>2.</w:t>
      </w:r>
      <w:r>
        <w:t xml:space="preserve"> </w:t>
      </w:r>
      <w:r>
        <w:t>自动定位显示任一心搏的心电图。</w:t>
      </w:r>
    </w:p>
    <w:p w14:paraId="0E926D11" w14:textId="77777777" w:rsidR="00CA42D7" w:rsidRDefault="00976F99">
      <w:pPr>
        <w:ind w:firstLineChars="0" w:firstLine="0"/>
      </w:pPr>
      <w:r>
        <w:rPr>
          <w:rFonts w:hint="eastAsia"/>
        </w:rPr>
        <w:t>3.</w:t>
      </w:r>
      <w:r>
        <w:t xml:space="preserve"> </w:t>
      </w:r>
      <w:r>
        <w:t>可以在心电图上修改</w:t>
      </w:r>
      <w:r>
        <w:t>/</w:t>
      </w:r>
      <w:r>
        <w:t>插入</w:t>
      </w:r>
      <w:r>
        <w:t>/</w:t>
      </w:r>
      <w:r>
        <w:t>删除心搏标记。</w:t>
      </w:r>
    </w:p>
    <w:p w14:paraId="226EEA09" w14:textId="77777777" w:rsidR="00CA42D7" w:rsidRDefault="00976F99">
      <w:pPr>
        <w:ind w:firstLineChars="0" w:firstLine="0"/>
      </w:pPr>
      <w:r>
        <w:rPr>
          <w:rFonts w:hint="eastAsia"/>
        </w:rPr>
        <w:t>4.</w:t>
      </w:r>
      <w:r>
        <w:t xml:space="preserve"> </w:t>
      </w:r>
      <w:r>
        <w:t>可以测量心电图的</w:t>
      </w:r>
      <w:r>
        <w:t xml:space="preserve">RR </w:t>
      </w:r>
      <w:r>
        <w:t>间期。</w:t>
      </w:r>
    </w:p>
    <w:p w14:paraId="14153257" w14:textId="77777777" w:rsidR="00CA42D7" w:rsidRDefault="00976F99">
      <w:pPr>
        <w:ind w:firstLineChars="0" w:firstLine="0"/>
      </w:pPr>
      <w:r>
        <w:rPr>
          <w:rFonts w:hint="eastAsia"/>
        </w:rPr>
        <w:t>5.</w:t>
      </w:r>
      <w:r>
        <w:t xml:space="preserve"> </w:t>
      </w:r>
      <w:r>
        <w:t>可以快速浏览所有</w:t>
      </w:r>
      <w:r>
        <w:t xml:space="preserve">24 </w:t>
      </w:r>
      <w:r>
        <w:t>小时心电图。</w:t>
      </w:r>
    </w:p>
    <w:p w14:paraId="0C38E9A2" w14:textId="77777777" w:rsidR="00CA42D7" w:rsidRDefault="00976F99">
      <w:pPr>
        <w:ind w:firstLineChars="0" w:firstLine="0"/>
      </w:pPr>
      <w:r>
        <w:rPr>
          <w:rFonts w:hint="eastAsia"/>
        </w:rPr>
        <w:t>心电图编辑窗口由心电图显示编辑窗、常用工具条和控制面板组成。</w:t>
      </w:r>
    </w:p>
    <w:p w14:paraId="7E679DE6" w14:textId="77777777" w:rsidR="00CA42D7" w:rsidRDefault="00976F99">
      <w:pPr>
        <w:ind w:firstLineChars="0" w:firstLine="0"/>
        <w:rPr>
          <w:b/>
          <w:bCs/>
        </w:rPr>
      </w:pPr>
      <w:r>
        <w:rPr>
          <w:rFonts w:hint="eastAsia"/>
          <w:b/>
          <w:bCs/>
        </w:rPr>
        <w:t>常用工具条的快捷键说明如下：</w:t>
      </w:r>
    </w:p>
    <w:p w14:paraId="68218DA4" w14:textId="77777777" w:rsidR="00CA42D7" w:rsidRDefault="00976F99">
      <w:pPr>
        <w:ind w:firstLineChars="0" w:firstLine="0"/>
      </w:pPr>
      <w:r>
        <w:pict w14:anchorId="3F197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v:imagedata r:id="rId36" o:title=""/>
          </v:shape>
        </w:pict>
      </w:r>
      <w:r>
        <w:rPr>
          <w:rFonts w:hint="eastAsia"/>
        </w:rPr>
        <w:t>按钮：</w:t>
      </w:r>
      <w:r>
        <w:t xml:space="preserve"> </w:t>
      </w:r>
      <w:r>
        <w:rPr>
          <w:rFonts w:hint="eastAsia"/>
        </w:rPr>
        <w:t>打开全屏心电图窗口，显示全部</w:t>
      </w:r>
      <w:r>
        <w:t xml:space="preserve">12 </w:t>
      </w:r>
      <w:r>
        <w:t>导联心电图。</w:t>
      </w:r>
      <w:r>
        <w:rPr>
          <w:rFonts w:hint="eastAsia"/>
        </w:rPr>
        <w:t>亦可在心电图显示区域双击鼠标左键打开全屏心电图窗口。</w:t>
      </w:r>
    </w:p>
    <w:p w14:paraId="06D798AB" w14:textId="77777777" w:rsidR="00CA42D7" w:rsidRDefault="00976F99">
      <w:pPr>
        <w:ind w:firstLineChars="0" w:firstLine="0"/>
      </w:pPr>
      <w:r>
        <w:rPr>
          <w:rFonts w:hint="eastAsia"/>
          <w:noProof/>
        </w:rPr>
        <w:drawing>
          <wp:inline distT="0" distB="0" distL="0" distR="0" wp14:anchorId="2D1A7C4B" wp14:editId="6C1F015D">
            <wp:extent cx="2095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按钮：即时打印当前心电图窗口中线位置的</w:t>
      </w:r>
      <w:r>
        <w:t xml:space="preserve">8 </w:t>
      </w:r>
      <w:r>
        <w:t>秒</w:t>
      </w:r>
      <w:r>
        <w:rPr>
          <w:rFonts w:hint="eastAsia"/>
        </w:rPr>
        <w:t>心电图。</w:t>
      </w:r>
    </w:p>
    <w:p w14:paraId="18088A40" w14:textId="77777777" w:rsidR="00CA42D7" w:rsidRDefault="00976F99">
      <w:pPr>
        <w:ind w:firstLineChars="0" w:firstLine="0"/>
      </w:pPr>
      <w:r>
        <w:rPr>
          <w:rFonts w:hint="eastAsia"/>
          <w:noProof/>
        </w:rPr>
        <w:drawing>
          <wp:inline distT="0" distB="0" distL="0" distR="0" wp14:anchorId="7C844EDB" wp14:editId="7AD23458">
            <wp:extent cx="2095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按钮：保存心电图片段。保存的心电图可以在“片段图编辑”功能页面中再次确认，确认的片段图将出现到报告中。</w:t>
      </w:r>
    </w:p>
    <w:p w14:paraId="1AAC8096" w14:textId="77777777" w:rsidR="00CA42D7" w:rsidRDefault="00976F99">
      <w:pPr>
        <w:ind w:firstLineChars="0" w:firstLine="0"/>
      </w:pPr>
      <w:r>
        <w:rPr>
          <w:rFonts w:hint="eastAsia"/>
          <w:noProof/>
        </w:rPr>
        <w:lastRenderedPageBreak/>
        <w:drawing>
          <wp:inline distT="0" distB="0" distL="0" distR="0" wp14:anchorId="6D2F1FDC" wp14:editId="43E6198E">
            <wp:extent cx="2095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按钮：按下后可以开启测量。</w:t>
      </w:r>
    </w:p>
    <w:p w14:paraId="66CDAAF8" w14:textId="77777777" w:rsidR="00CA42D7" w:rsidRDefault="00976F99">
      <w:pPr>
        <w:ind w:firstLineChars="0" w:firstLine="0"/>
      </w:pPr>
      <w:r>
        <w:rPr>
          <w:rFonts w:hint="eastAsia"/>
          <w:noProof/>
        </w:rPr>
        <w:drawing>
          <wp:inline distT="0" distB="0" distL="0" distR="0" wp14:anchorId="6D6F464F" wp14:editId="60E929DA">
            <wp:extent cx="209550" cy="209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按钮：心电图背景网格开关。</w:t>
      </w:r>
    </w:p>
    <w:p w14:paraId="7B24D9EF" w14:textId="77777777" w:rsidR="00CA42D7" w:rsidRDefault="00976F99">
      <w:pPr>
        <w:ind w:firstLineChars="0" w:firstLine="0"/>
      </w:pPr>
      <w:r>
        <w:pict w14:anchorId="1D28CF7E">
          <v:shape id="_x0000_i1026" type="#_x0000_t75" style="width:14.25pt;height:14.25pt">
            <v:imagedata r:id="rId41" o:title=""/>
          </v:shape>
        </w:pict>
      </w:r>
      <w:r>
        <w:rPr>
          <w:rFonts w:hint="eastAsia"/>
        </w:rPr>
        <w:t>按钮：医生手动标注事件开关，如下图。</w:t>
      </w:r>
      <w:r>
        <w:rPr>
          <w:noProof/>
        </w:rPr>
        <w:drawing>
          <wp:anchor distT="0" distB="0" distL="114300" distR="114300" simplePos="0" relativeHeight="251642880" behindDoc="0" locked="0" layoutInCell="1" allowOverlap="1" wp14:anchorId="6BF7726D" wp14:editId="0EED9E76">
            <wp:simplePos x="0" y="0"/>
            <wp:positionH relativeFrom="margin">
              <wp:posOffset>560705</wp:posOffset>
            </wp:positionH>
            <wp:positionV relativeFrom="paragraph">
              <wp:posOffset>492125</wp:posOffset>
            </wp:positionV>
            <wp:extent cx="4148455" cy="2222500"/>
            <wp:effectExtent l="0" t="0" r="4445" b="6350"/>
            <wp:wrapSquare wrapText="bothSides"/>
            <wp:docPr id="71" name="图片 71"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work\HolterSystem\文档\注册\送检\最新文件\图片\脱敏文件\025、手动添加事件界面.PNG025、手动添加事件界面"/>
                    <pic:cNvPicPr>
                      <a:picLocks noChangeAspect="1"/>
                    </pic:cNvPicPr>
                  </pic:nvPicPr>
                  <pic:blipFill>
                    <a:blip r:embed="rId42"/>
                    <a:srcRect/>
                    <a:stretch>
                      <a:fillRect/>
                    </a:stretch>
                  </pic:blipFill>
                  <pic:spPr>
                    <a:xfrm>
                      <a:off x="0" y="0"/>
                      <a:ext cx="4148455" cy="2222500"/>
                    </a:xfrm>
                    <a:prstGeom prst="rect">
                      <a:avLst/>
                    </a:prstGeom>
                  </pic:spPr>
                </pic:pic>
              </a:graphicData>
            </a:graphic>
          </wp:anchor>
        </w:drawing>
      </w:r>
    </w:p>
    <w:p w14:paraId="1D48C864" w14:textId="77777777" w:rsidR="00CA42D7" w:rsidRDefault="00CA42D7">
      <w:pPr>
        <w:ind w:firstLineChars="0" w:firstLine="0"/>
      </w:pPr>
    </w:p>
    <w:p w14:paraId="0C3C53E9" w14:textId="77777777" w:rsidR="00CA42D7" w:rsidRDefault="00CA42D7">
      <w:pPr>
        <w:ind w:firstLineChars="0" w:firstLine="0"/>
      </w:pPr>
    </w:p>
    <w:p w14:paraId="016BD23D" w14:textId="77777777" w:rsidR="00CA42D7" w:rsidRDefault="00CA42D7">
      <w:pPr>
        <w:ind w:firstLineChars="0" w:firstLine="0"/>
      </w:pPr>
    </w:p>
    <w:p w14:paraId="206D114E" w14:textId="77777777" w:rsidR="00CA42D7" w:rsidRDefault="00CA42D7">
      <w:pPr>
        <w:ind w:firstLineChars="0" w:firstLine="0"/>
      </w:pPr>
    </w:p>
    <w:p w14:paraId="133D9815" w14:textId="77777777" w:rsidR="00CA42D7" w:rsidRDefault="00CA42D7">
      <w:pPr>
        <w:ind w:firstLineChars="0" w:firstLine="0"/>
      </w:pPr>
    </w:p>
    <w:p w14:paraId="3D002C31" w14:textId="77777777" w:rsidR="00CA42D7" w:rsidRDefault="00CA42D7">
      <w:pPr>
        <w:ind w:firstLineChars="0" w:firstLine="0"/>
      </w:pPr>
    </w:p>
    <w:p w14:paraId="4AAC2BBB" w14:textId="77777777" w:rsidR="00CA42D7" w:rsidRDefault="00976F99">
      <w:pPr>
        <w:ind w:firstLineChars="0" w:firstLine="0"/>
      </w:pPr>
      <w:r>
        <w:rPr>
          <w:rFonts w:hint="eastAsia"/>
          <w:noProof/>
        </w:rPr>
        <w:drawing>
          <wp:inline distT="0" distB="0" distL="0" distR="0" wp14:anchorId="4CE4C6D8" wp14:editId="7FAD2C39">
            <wp:extent cx="209550" cy="20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按钮：显示心搏数量开关。</w:t>
      </w:r>
    </w:p>
    <w:p w14:paraId="4A167183" w14:textId="77777777" w:rsidR="00CA42D7" w:rsidRDefault="00976F99">
      <w:pPr>
        <w:ind w:firstLineChars="0" w:firstLine="0"/>
        <w:rPr>
          <w:b/>
          <w:bCs/>
        </w:rPr>
      </w:pPr>
      <w:r>
        <w:rPr>
          <w:rFonts w:hint="eastAsia"/>
          <w:noProof/>
        </w:rPr>
        <w:drawing>
          <wp:anchor distT="0" distB="0" distL="114300" distR="114300" simplePos="0" relativeHeight="251655168" behindDoc="0" locked="0" layoutInCell="1" allowOverlap="1" wp14:anchorId="31868C28" wp14:editId="11BBA157">
            <wp:simplePos x="0" y="0"/>
            <wp:positionH relativeFrom="margin">
              <wp:align>center</wp:align>
            </wp:positionH>
            <wp:positionV relativeFrom="paragraph">
              <wp:posOffset>299085</wp:posOffset>
            </wp:positionV>
            <wp:extent cx="1446530" cy="1566545"/>
            <wp:effectExtent l="0" t="0" r="127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446623" cy="1566407"/>
                    </a:xfrm>
                    <a:prstGeom prst="rect">
                      <a:avLst/>
                    </a:prstGeom>
                  </pic:spPr>
                </pic:pic>
              </a:graphicData>
            </a:graphic>
          </wp:anchor>
        </w:drawing>
      </w:r>
      <w:r>
        <w:rPr>
          <w:rFonts w:hint="eastAsia"/>
          <w:b/>
          <w:bCs/>
        </w:rPr>
        <w:t>控制面板功能键说明如下：</w:t>
      </w:r>
    </w:p>
    <w:p w14:paraId="5A0D7A7E" w14:textId="77777777" w:rsidR="00CA42D7" w:rsidRDefault="00CA42D7">
      <w:pPr>
        <w:ind w:firstLine="480"/>
      </w:pPr>
    </w:p>
    <w:p w14:paraId="52210DB0" w14:textId="77777777" w:rsidR="00CA42D7" w:rsidRDefault="00CA42D7">
      <w:pPr>
        <w:ind w:firstLine="480"/>
      </w:pPr>
    </w:p>
    <w:p w14:paraId="5916F194" w14:textId="77777777" w:rsidR="00CA42D7" w:rsidRDefault="00CA42D7">
      <w:pPr>
        <w:ind w:firstLine="480"/>
      </w:pPr>
    </w:p>
    <w:p w14:paraId="603E9008" w14:textId="77777777" w:rsidR="00CA42D7" w:rsidRDefault="00CA42D7">
      <w:pPr>
        <w:ind w:firstLine="480"/>
      </w:pPr>
    </w:p>
    <w:p w14:paraId="5B2877DE" w14:textId="77777777" w:rsidR="00CA42D7" w:rsidRDefault="00CA42D7">
      <w:pPr>
        <w:ind w:firstLine="480"/>
      </w:pPr>
    </w:p>
    <w:p w14:paraId="3A8B6E3E" w14:textId="77777777" w:rsidR="00CA42D7" w:rsidRDefault="00976F99">
      <w:pPr>
        <w:ind w:firstLineChars="0" w:firstLine="0"/>
      </w:pPr>
      <w:r>
        <w:rPr>
          <w:rFonts w:hint="eastAsia"/>
          <w:noProof/>
        </w:rPr>
        <w:drawing>
          <wp:inline distT="0" distB="0" distL="0" distR="0" wp14:anchorId="66295308" wp14:editId="5A633E3C">
            <wp:extent cx="1057275" cy="219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57423" cy="219106"/>
                    </a:xfrm>
                    <a:prstGeom prst="rect">
                      <a:avLst/>
                    </a:prstGeom>
                  </pic:spPr>
                </pic:pic>
              </a:graphicData>
            </a:graphic>
          </wp:inline>
        </w:drawing>
      </w:r>
      <w:r>
        <w:rPr>
          <w:rFonts w:hint="eastAsia"/>
        </w:rPr>
        <w:t>选择心电图导联：提供选择心电图显示的通道。</w:t>
      </w:r>
    </w:p>
    <w:p w14:paraId="12111E43" w14:textId="77777777" w:rsidR="00CA42D7" w:rsidRDefault="00976F99">
      <w:pPr>
        <w:ind w:firstLineChars="0" w:firstLine="0"/>
      </w:pPr>
      <w:r>
        <w:rPr>
          <w:rFonts w:hint="eastAsia"/>
          <w:noProof/>
        </w:rPr>
        <w:drawing>
          <wp:inline distT="0" distB="0" distL="0" distR="0" wp14:anchorId="2C5765F4" wp14:editId="2FEF1988">
            <wp:extent cx="1057275"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纸速选择列表：可以横向放大</w:t>
      </w:r>
      <w:r>
        <w:t>/</w:t>
      </w:r>
      <w:r>
        <w:t>缩小心电图。可选有：</w:t>
      </w:r>
      <w:r>
        <w:t xml:space="preserve">12.5 </w:t>
      </w:r>
      <w:r>
        <w:t>毫米</w:t>
      </w:r>
      <w:r>
        <w:t>/</w:t>
      </w:r>
      <w:r>
        <w:t>秒、</w:t>
      </w:r>
      <w:r>
        <w:t xml:space="preserve">25 </w:t>
      </w:r>
      <w:r>
        <w:t>毫米</w:t>
      </w:r>
      <w:r>
        <w:t>/</w:t>
      </w:r>
      <w:r>
        <w:t>秒和</w:t>
      </w:r>
      <w:r>
        <w:t xml:space="preserve">50 </w:t>
      </w:r>
      <w:r>
        <w:t>毫米</w:t>
      </w:r>
      <w:r>
        <w:t>/</w:t>
      </w:r>
      <w:r>
        <w:t>秒。</w:t>
      </w:r>
    </w:p>
    <w:p w14:paraId="35C2ACBC" w14:textId="77777777" w:rsidR="00CA42D7" w:rsidRDefault="00976F99">
      <w:pPr>
        <w:ind w:firstLineChars="0" w:firstLine="0"/>
      </w:pPr>
      <w:r>
        <w:rPr>
          <w:rFonts w:hint="eastAsia"/>
          <w:noProof/>
        </w:rPr>
        <w:drawing>
          <wp:inline distT="0" distB="0" distL="0" distR="0" wp14:anchorId="02B352B9" wp14:editId="34792E4B">
            <wp:extent cx="1057275" cy="190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增益选择列表：可以纵向放大</w:t>
      </w:r>
      <w:r>
        <w:t>/</w:t>
      </w:r>
      <w:r>
        <w:t>缩小心电图的幅度。</w:t>
      </w:r>
      <w:r>
        <w:rPr>
          <w:rFonts w:hint="eastAsia"/>
        </w:rPr>
        <w:t>可选有：</w:t>
      </w:r>
      <w:r>
        <w:t xml:space="preserve">5 </w:t>
      </w:r>
      <w:r>
        <w:t>毫米</w:t>
      </w:r>
      <w:r>
        <w:t>/</w:t>
      </w:r>
      <w:r>
        <w:t>毫伏、</w:t>
      </w:r>
      <w:r>
        <w:t xml:space="preserve">10 </w:t>
      </w:r>
      <w:r>
        <w:t>毫米</w:t>
      </w:r>
      <w:r>
        <w:t>/</w:t>
      </w:r>
      <w:r>
        <w:t>毫伏、</w:t>
      </w:r>
      <w:r>
        <w:t xml:space="preserve">20 </w:t>
      </w:r>
      <w:r>
        <w:t>毫米</w:t>
      </w:r>
      <w:r>
        <w:t>/</w:t>
      </w:r>
      <w:r>
        <w:t>毫伏</w:t>
      </w:r>
      <w:r>
        <w:rPr>
          <w:rFonts w:hint="eastAsia"/>
        </w:rPr>
        <w:t>。</w:t>
      </w:r>
    </w:p>
    <w:p w14:paraId="08696B36" w14:textId="77777777" w:rsidR="00CA42D7" w:rsidRDefault="00976F99">
      <w:pPr>
        <w:ind w:firstLineChars="0" w:firstLine="0"/>
      </w:pPr>
      <w:r>
        <w:rPr>
          <w:rFonts w:hint="eastAsia"/>
          <w:noProof/>
        </w:rPr>
        <w:lastRenderedPageBreak/>
        <w:drawing>
          <wp:inline distT="0" distB="0" distL="114300" distR="114300" wp14:anchorId="27F1B7BC" wp14:editId="7F227285">
            <wp:extent cx="1182370" cy="962660"/>
            <wp:effectExtent l="0" t="0" r="17780" b="8890"/>
            <wp:docPr id="7" name="图片 7" descr="D:\work\HolterSystem\文档\注册\送检\最新文件\图片\脱敏文件\024-1、通用十二导联图界面-高级界面.PNG024-1、通用十二导联图界面-高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work\HolterSystem\文档\注册\送检\最新文件\图片\脱敏文件\024-1、通用十二导联图界面-高级界面.PNG024-1、通用十二导联图界面-高级界面"/>
                    <pic:cNvPicPr>
                      <a:picLocks noChangeAspect="1"/>
                    </pic:cNvPicPr>
                  </pic:nvPicPr>
                  <pic:blipFill>
                    <a:blip r:embed="rId48"/>
                    <a:srcRect/>
                    <a:stretch>
                      <a:fillRect/>
                    </a:stretch>
                  </pic:blipFill>
                  <pic:spPr>
                    <a:xfrm>
                      <a:off x="0" y="0"/>
                      <a:ext cx="1182370" cy="962660"/>
                    </a:xfrm>
                    <a:prstGeom prst="rect">
                      <a:avLst/>
                    </a:prstGeom>
                  </pic:spPr>
                </pic:pic>
              </a:graphicData>
            </a:graphic>
          </wp:inline>
        </w:drawing>
      </w:r>
      <w:r>
        <w:rPr>
          <w:rFonts w:hint="eastAsia"/>
        </w:rPr>
        <w:t>显示信息开关组：包括：“显示</w:t>
      </w:r>
      <w:r>
        <w:t xml:space="preserve">R-R </w:t>
      </w:r>
      <w:r>
        <w:t>间期</w:t>
      </w:r>
      <w:r>
        <w:t>(bpm)</w:t>
      </w:r>
      <w:r>
        <w:rPr>
          <w:rFonts w:hint="eastAsia"/>
        </w:rPr>
        <w:t>”</w:t>
      </w:r>
      <w:r>
        <w:t>、</w:t>
      </w:r>
      <w:r>
        <w:rPr>
          <w:rFonts w:hint="eastAsia"/>
        </w:rPr>
        <w:t>“</w:t>
      </w:r>
      <w:r>
        <w:t>显</w:t>
      </w:r>
      <w:r>
        <w:rPr>
          <w:rFonts w:hint="eastAsia"/>
        </w:rPr>
        <w:t>示</w:t>
      </w:r>
      <w:r>
        <w:t xml:space="preserve">R-R </w:t>
      </w:r>
      <w:r>
        <w:t>间期</w:t>
      </w:r>
      <w:r>
        <w:t>(ms)</w:t>
      </w:r>
      <w:r>
        <w:rPr>
          <w:rFonts w:hint="eastAsia"/>
        </w:rPr>
        <w:t>”、“</w:t>
      </w:r>
      <w:r>
        <w:t>显示心搏位置</w:t>
      </w:r>
      <w:r>
        <w:rPr>
          <w:rFonts w:hint="eastAsia"/>
        </w:rPr>
        <w:t>”</w:t>
      </w:r>
      <w:r>
        <w:t>、</w:t>
      </w:r>
      <w:r>
        <w:rPr>
          <w:rFonts w:hint="eastAsia"/>
        </w:rPr>
        <w:t>“</w:t>
      </w:r>
      <w:r>
        <w:t>显示心搏类</w:t>
      </w:r>
      <w:r>
        <w:rPr>
          <w:rFonts w:hint="eastAsia"/>
        </w:rPr>
        <w:t>型”。</w:t>
      </w:r>
    </w:p>
    <w:p w14:paraId="4F42B1F6" w14:textId="77777777" w:rsidR="00CA42D7" w:rsidRDefault="00976F99">
      <w:pPr>
        <w:pStyle w:val="3"/>
        <w:ind w:firstLineChars="0" w:firstLine="0"/>
      </w:pPr>
      <w:bookmarkStart w:id="569" w:name="_Toc10403"/>
      <w:bookmarkStart w:id="570" w:name="_Toc10471"/>
      <w:bookmarkStart w:id="571" w:name="_Toc21734"/>
      <w:bookmarkStart w:id="572" w:name="_Toc6076"/>
      <w:bookmarkStart w:id="573" w:name="_Toc5445"/>
      <w:bookmarkStart w:id="574" w:name="_Toc16454"/>
      <w:bookmarkStart w:id="575" w:name="_Toc21043"/>
      <w:bookmarkStart w:id="576" w:name="_Toc16449"/>
      <w:bookmarkStart w:id="577" w:name="_Toc13834"/>
      <w:bookmarkStart w:id="578" w:name="_Toc40880734"/>
      <w:bookmarkStart w:id="579" w:name="_Toc24220"/>
      <w:bookmarkStart w:id="580" w:name="_Toc1212"/>
      <w:bookmarkStart w:id="581" w:name="_Toc13997"/>
      <w:bookmarkStart w:id="582" w:name="_Toc5467"/>
      <w:bookmarkStart w:id="583" w:name="_Toc15942"/>
      <w:bookmarkStart w:id="584" w:name="_Toc4130"/>
      <w:bookmarkStart w:id="585" w:name="_Toc20852"/>
      <w:bookmarkStart w:id="586" w:name="_Toc13871"/>
      <w:bookmarkStart w:id="587" w:name="_Toc11679"/>
      <w:bookmarkStart w:id="588" w:name="_Toc19595"/>
      <w:bookmarkStart w:id="589" w:name="_Toc12600"/>
      <w:bookmarkStart w:id="590" w:name="_Toc29903"/>
      <w:bookmarkStart w:id="591" w:name="_Toc38631365"/>
      <w:bookmarkStart w:id="592" w:name="_Toc11423"/>
      <w:bookmarkStart w:id="593" w:name="_Toc3063"/>
      <w:bookmarkStart w:id="594" w:name="_Toc6966"/>
      <w:bookmarkStart w:id="595" w:name="_Toc25802"/>
      <w:r>
        <w:rPr>
          <w:rFonts w:hint="eastAsia"/>
        </w:rPr>
        <w:t xml:space="preserve">5.1.1 </w:t>
      </w:r>
      <w:r>
        <w:rPr>
          <w:rFonts w:hint="eastAsia"/>
        </w:rPr>
        <w:t>放大</w:t>
      </w:r>
      <w:r>
        <w:t>/</w:t>
      </w:r>
      <w:r>
        <w:t>缩小心电图</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14:paraId="4CB1FED0" w14:textId="77777777" w:rsidR="00CA42D7" w:rsidRDefault="00976F99">
      <w:pPr>
        <w:ind w:firstLine="480"/>
      </w:pPr>
      <w:r>
        <w:rPr>
          <w:rFonts w:hint="eastAsia"/>
        </w:rPr>
        <w:t>从“纸速”列表中选择一个纸速，可以横向放大或缩小显示心电图。可用选项有：</w:t>
      </w:r>
      <w:r>
        <w:t xml:space="preserve">12.5 </w:t>
      </w:r>
      <w:r>
        <w:t>毫米</w:t>
      </w:r>
      <w:r>
        <w:t>/</w:t>
      </w:r>
      <w:r>
        <w:t>秒、</w:t>
      </w:r>
      <w:r>
        <w:t xml:space="preserve">25 </w:t>
      </w:r>
      <w:r>
        <w:t>毫</w:t>
      </w:r>
      <w:r>
        <w:rPr>
          <w:rFonts w:hint="eastAsia"/>
        </w:rPr>
        <w:t>米</w:t>
      </w:r>
      <w:r>
        <w:t>/</w:t>
      </w:r>
      <w:r>
        <w:t>秒和</w:t>
      </w:r>
      <w:r>
        <w:t xml:space="preserve">50 </w:t>
      </w:r>
      <w:r>
        <w:t>毫米</w:t>
      </w:r>
      <w:r>
        <w:t>/</w:t>
      </w:r>
      <w:r>
        <w:t>秒。</w:t>
      </w:r>
    </w:p>
    <w:p w14:paraId="6389403C" w14:textId="77777777" w:rsidR="00CA42D7" w:rsidRDefault="00976F99">
      <w:pPr>
        <w:ind w:firstLine="480"/>
      </w:pPr>
      <w:r>
        <w:rPr>
          <w:rFonts w:hint="eastAsia"/>
        </w:rPr>
        <w:t>从“增益”列表中选择一个增益，可以纵向放大或缩小显示心电图。可用选项有：</w:t>
      </w:r>
      <w:r>
        <w:t xml:space="preserve"> 5 </w:t>
      </w:r>
      <w:r>
        <w:t>毫米</w:t>
      </w:r>
      <w:r>
        <w:t>/</w:t>
      </w:r>
      <w:r>
        <w:t>毫伏，</w:t>
      </w:r>
      <w:r>
        <w:t xml:space="preserve">10 </w:t>
      </w:r>
      <w:r>
        <w:t>毫米</w:t>
      </w:r>
      <w:r>
        <w:t>/</w:t>
      </w:r>
      <w:r>
        <w:t>毫伏、</w:t>
      </w:r>
      <w:r>
        <w:t xml:space="preserve">20 </w:t>
      </w:r>
      <w:r>
        <w:t>毫</w:t>
      </w:r>
      <w:r>
        <w:rPr>
          <w:rFonts w:hint="eastAsia"/>
        </w:rPr>
        <w:t>米</w:t>
      </w:r>
      <w:r>
        <w:t>/</w:t>
      </w:r>
      <w:r>
        <w:t>毫伏。</w:t>
      </w:r>
    </w:p>
    <w:p w14:paraId="2372335D" w14:textId="77777777" w:rsidR="00CA42D7" w:rsidRDefault="00976F99">
      <w:pPr>
        <w:pStyle w:val="3"/>
        <w:ind w:firstLineChars="0" w:firstLine="0"/>
      </w:pPr>
      <w:bookmarkStart w:id="596" w:name="_Toc10188"/>
      <w:bookmarkStart w:id="597" w:name="_Toc25759"/>
      <w:bookmarkStart w:id="598" w:name="_Toc7297"/>
      <w:bookmarkStart w:id="599" w:name="_Toc21815"/>
      <w:bookmarkStart w:id="600" w:name="_Toc12743"/>
      <w:bookmarkStart w:id="601" w:name="_Toc6676"/>
      <w:bookmarkStart w:id="602" w:name="_Toc4144"/>
      <w:bookmarkStart w:id="603" w:name="_Toc7290"/>
      <w:bookmarkStart w:id="604" w:name="_Toc30516"/>
      <w:bookmarkStart w:id="605" w:name="_Toc26026"/>
      <w:bookmarkStart w:id="606" w:name="_Toc24829"/>
      <w:bookmarkStart w:id="607" w:name="_Toc21208"/>
      <w:bookmarkStart w:id="608" w:name="_Toc22937"/>
      <w:bookmarkStart w:id="609" w:name="_Toc20450"/>
      <w:bookmarkStart w:id="610" w:name="_Toc8770"/>
      <w:bookmarkStart w:id="611" w:name="_Toc3005"/>
      <w:bookmarkStart w:id="612" w:name="_Toc4265"/>
      <w:bookmarkStart w:id="613" w:name="_Toc2489"/>
      <w:bookmarkStart w:id="614" w:name="_Toc20614"/>
      <w:bookmarkStart w:id="615" w:name="_Toc202"/>
      <w:bookmarkStart w:id="616" w:name="_Toc26800"/>
      <w:bookmarkStart w:id="617" w:name="_Toc40880735"/>
      <w:bookmarkStart w:id="618" w:name="_Toc2406"/>
      <w:bookmarkStart w:id="619" w:name="_Toc24188"/>
      <w:bookmarkStart w:id="620" w:name="_Toc7339"/>
      <w:bookmarkStart w:id="621" w:name="_Toc24104"/>
      <w:bookmarkStart w:id="622" w:name="_Toc38631366"/>
      <w:r>
        <w:rPr>
          <w:rFonts w:hint="eastAsia"/>
        </w:rPr>
        <w:t xml:space="preserve">5.1.2 </w:t>
      </w:r>
      <w:r>
        <w:rPr>
          <w:rFonts w:hint="eastAsia"/>
        </w:rPr>
        <w:t>插入心搏</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14:paraId="6F292A09" w14:textId="77777777" w:rsidR="00CA42D7" w:rsidRDefault="00976F99">
      <w:pPr>
        <w:ind w:firstLineChars="0" w:firstLine="0"/>
      </w:pPr>
      <w:r>
        <w:rPr>
          <w:rFonts w:hint="eastAsia"/>
        </w:rPr>
        <w:t>在心电图上的任一位置插入指定类型的</w:t>
      </w:r>
      <w:r>
        <w:t>QRS</w:t>
      </w:r>
      <w:r>
        <w:t>。</w:t>
      </w:r>
    </w:p>
    <w:p w14:paraId="193E7E67" w14:textId="77777777" w:rsidR="00CA42D7" w:rsidRDefault="00976F99">
      <w:pPr>
        <w:ind w:firstLineChars="0" w:firstLine="0"/>
      </w:pPr>
      <w:r>
        <w:rPr>
          <w:rFonts w:hint="eastAsia"/>
          <w:noProof/>
        </w:rPr>
        <w:drawing>
          <wp:anchor distT="0" distB="0" distL="114935" distR="114935" simplePos="0" relativeHeight="251639808" behindDoc="0" locked="0" layoutInCell="1" allowOverlap="1" wp14:anchorId="6790669A" wp14:editId="29BD1FC0">
            <wp:simplePos x="0" y="0"/>
            <wp:positionH relativeFrom="margin">
              <wp:posOffset>1751330</wp:posOffset>
            </wp:positionH>
            <wp:positionV relativeFrom="paragraph">
              <wp:posOffset>109220</wp:posOffset>
            </wp:positionV>
            <wp:extent cx="1388110" cy="2468245"/>
            <wp:effectExtent l="0" t="0" r="2540" b="8255"/>
            <wp:wrapSquare wrapText="bothSides"/>
            <wp:docPr id="24" name="图片 24" descr="D:\work\HolterSystem\文档\注册\送检\最新文件\图片\脱敏文件\026、手动添加心搏类型界面.PNG026、手动添加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HolterSystem\文档\注册\送检\最新文件\图片\脱敏文件\026、手动添加心搏类型界面.PNG026、手动添加心搏类型界面"/>
                    <pic:cNvPicPr>
                      <a:picLocks noChangeAspect="1"/>
                    </pic:cNvPicPr>
                  </pic:nvPicPr>
                  <pic:blipFill>
                    <a:blip r:embed="rId49"/>
                    <a:srcRect/>
                    <a:stretch>
                      <a:fillRect/>
                    </a:stretch>
                  </pic:blipFill>
                  <pic:spPr>
                    <a:xfrm>
                      <a:off x="0" y="0"/>
                      <a:ext cx="1388110" cy="2468245"/>
                    </a:xfrm>
                    <a:prstGeom prst="rect">
                      <a:avLst/>
                    </a:prstGeom>
                  </pic:spPr>
                </pic:pic>
              </a:graphicData>
            </a:graphic>
          </wp:anchor>
        </w:drawing>
      </w:r>
    </w:p>
    <w:p w14:paraId="0D83F4E3" w14:textId="77777777" w:rsidR="00CA42D7" w:rsidRDefault="00CA42D7">
      <w:pPr>
        <w:ind w:firstLineChars="0" w:firstLine="0"/>
      </w:pPr>
    </w:p>
    <w:p w14:paraId="1A56562C" w14:textId="77777777" w:rsidR="00CA42D7" w:rsidRDefault="00CA42D7">
      <w:pPr>
        <w:ind w:firstLineChars="0" w:firstLine="0"/>
      </w:pPr>
    </w:p>
    <w:p w14:paraId="7D34A82D" w14:textId="77777777" w:rsidR="00CA42D7" w:rsidRDefault="00CA42D7">
      <w:pPr>
        <w:ind w:firstLineChars="0" w:firstLine="0"/>
      </w:pPr>
    </w:p>
    <w:p w14:paraId="6824D083" w14:textId="77777777" w:rsidR="00CA42D7" w:rsidRDefault="00CA42D7">
      <w:pPr>
        <w:ind w:firstLineChars="0" w:firstLine="0"/>
      </w:pPr>
    </w:p>
    <w:p w14:paraId="67602FB1" w14:textId="77777777" w:rsidR="00CA42D7" w:rsidRDefault="00CA42D7">
      <w:pPr>
        <w:ind w:firstLineChars="0" w:firstLine="0"/>
      </w:pPr>
    </w:p>
    <w:p w14:paraId="70128E09" w14:textId="77777777" w:rsidR="00CA42D7" w:rsidRDefault="00976F99">
      <w:pPr>
        <w:ind w:firstLineChars="0" w:firstLine="0"/>
      </w:pPr>
      <w:r>
        <w:t>操作步骤如下：</w:t>
      </w:r>
    </w:p>
    <w:p w14:paraId="12DFEF53" w14:textId="77777777" w:rsidR="00CA42D7" w:rsidRDefault="00976F99">
      <w:pPr>
        <w:pStyle w:val="af3"/>
        <w:numPr>
          <w:ilvl w:val="0"/>
          <w:numId w:val="5"/>
        </w:numPr>
        <w:ind w:firstLineChars="0"/>
      </w:pPr>
      <w:r>
        <w:t>在心电图要插入的位置用鼠标</w:t>
      </w:r>
      <w:r>
        <w:rPr>
          <w:rFonts w:hint="eastAsia"/>
        </w:rPr>
        <w:t>右</w:t>
      </w:r>
      <w:r>
        <w:t>键单击，这时在心电图</w:t>
      </w:r>
      <w:r>
        <w:rPr>
          <w:rFonts w:hint="eastAsia"/>
        </w:rPr>
        <w:t>该位置上会出现一条光标线并弹出心搏类型列表窗口；</w:t>
      </w:r>
    </w:p>
    <w:p w14:paraId="33ED06F7" w14:textId="77777777" w:rsidR="00CA42D7" w:rsidRDefault="00976F99">
      <w:pPr>
        <w:ind w:firstLineChars="0" w:firstLine="0"/>
      </w:pPr>
      <w:r>
        <w:rPr>
          <w:rFonts w:hint="eastAsia"/>
        </w:rPr>
        <w:t>2</w:t>
      </w:r>
      <w:r>
        <w:t xml:space="preserve">. </w:t>
      </w:r>
      <w:r>
        <w:t>在类型列表中需要插入的类型上单击鼠标左键即可完成</w:t>
      </w:r>
      <w:r>
        <w:rPr>
          <w:rFonts w:hint="eastAsia"/>
        </w:rPr>
        <w:t>插入；</w:t>
      </w:r>
    </w:p>
    <w:p w14:paraId="2730F3F8" w14:textId="77777777" w:rsidR="00CA42D7" w:rsidRDefault="00976F99">
      <w:pPr>
        <w:ind w:firstLineChars="0" w:firstLine="0"/>
      </w:pPr>
      <w:r>
        <w:rPr>
          <w:rFonts w:hint="eastAsia"/>
        </w:rPr>
        <w:t>3</w:t>
      </w:r>
      <w:r>
        <w:t xml:space="preserve">. </w:t>
      </w:r>
      <w:r>
        <w:t>直接按下类型对应的键盘快捷键也可完成插入操作。</w:t>
      </w:r>
    </w:p>
    <w:p w14:paraId="1C0C3A73" w14:textId="77777777" w:rsidR="00CA42D7" w:rsidRDefault="00976F99">
      <w:pPr>
        <w:ind w:firstLineChars="0" w:firstLine="0"/>
        <w:rPr>
          <w:b/>
          <w:bCs/>
        </w:rPr>
      </w:pPr>
      <w:r>
        <w:rPr>
          <w:b/>
          <w:bCs/>
          <w:color w:val="FF0000"/>
        </w:rPr>
        <w:t>注意：执行插入操作后，</w:t>
      </w:r>
      <w:r>
        <w:rPr>
          <w:b/>
          <w:bCs/>
          <w:color w:val="FF0000"/>
        </w:rPr>
        <w:t>ECGAnalyst</w:t>
      </w:r>
      <w:r>
        <w:rPr>
          <w:b/>
          <w:bCs/>
          <w:color w:val="FF0000"/>
        </w:rPr>
        <w:t>将自动重新分析统计心律事</w:t>
      </w:r>
      <w:r>
        <w:rPr>
          <w:rFonts w:hint="eastAsia"/>
          <w:b/>
          <w:bCs/>
          <w:color w:val="FF0000"/>
        </w:rPr>
        <w:t>件。</w:t>
      </w:r>
    </w:p>
    <w:p w14:paraId="1C2B20F3" w14:textId="77777777" w:rsidR="00CA42D7" w:rsidRDefault="00976F99">
      <w:pPr>
        <w:pStyle w:val="3"/>
        <w:ind w:firstLineChars="0" w:firstLine="0"/>
      </w:pPr>
      <w:bookmarkStart w:id="623" w:name="_Toc1072"/>
      <w:bookmarkStart w:id="624" w:name="_Toc15908"/>
      <w:bookmarkStart w:id="625" w:name="_Toc23037"/>
      <w:bookmarkStart w:id="626" w:name="_Toc40880736"/>
      <w:bookmarkStart w:id="627" w:name="_Toc10969"/>
      <w:bookmarkStart w:id="628" w:name="_Toc30979"/>
      <w:bookmarkStart w:id="629" w:name="_Toc18342"/>
      <w:bookmarkStart w:id="630" w:name="_Toc7225"/>
      <w:bookmarkStart w:id="631" w:name="_Toc9902"/>
      <w:bookmarkStart w:id="632" w:name="_Toc2439"/>
      <w:bookmarkStart w:id="633" w:name="_Toc29430"/>
      <w:bookmarkStart w:id="634" w:name="_Toc15065"/>
      <w:bookmarkStart w:id="635" w:name="_Toc27237"/>
      <w:bookmarkStart w:id="636" w:name="_Toc5899"/>
      <w:bookmarkStart w:id="637" w:name="_Toc6008"/>
      <w:bookmarkStart w:id="638" w:name="_Toc17024"/>
      <w:bookmarkStart w:id="639" w:name="_Toc38631367"/>
      <w:bookmarkStart w:id="640" w:name="_Toc14158"/>
      <w:bookmarkStart w:id="641" w:name="_Toc9093"/>
      <w:bookmarkStart w:id="642" w:name="_Toc8701"/>
      <w:bookmarkStart w:id="643" w:name="_Toc26545"/>
      <w:bookmarkStart w:id="644" w:name="_Toc18665"/>
      <w:bookmarkStart w:id="645" w:name="_Toc15586"/>
      <w:bookmarkStart w:id="646" w:name="_Toc23103"/>
      <w:bookmarkStart w:id="647" w:name="_Toc20406"/>
      <w:bookmarkStart w:id="648" w:name="_Toc14084"/>
      <w:bookmarkStart w:id="649" w:name="_Toc6556"/>
      <w:r>
        <w:rPr>
          <w:rFonts w:hint="eastAsia"/>
        </w:rPr>
        <w:lastRenderedPageBreak/>
        <w:t xml:space="preserve">5.1.3 </w:t>
      </w:r>
      <w:r>
        <w:rPr>
          <w:rFonts w:hint="eastAsia"/>
        </w:rPr>
        <w:t>删除心搏</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3D9BD595" w14:textId="77777777" w:rsidR="00CA42D7" w:rsidRDefault="00976F99">
      <w:pPr>
        <w:ind w:firstLineChars="0" w:firstLine="0"/>
      </w:pPr>
      <w:r>
        <w:rPr>
          <w:rFonts w:hint="eastAsia"/>
        </w:rPr>
        <w:t>删除心电图上任一已经标识的心搏。</w:t>
      </w:r>
    </w:p>
    <w:p w14:paraId="1E5D7DA9" w14:textId="77777777" w:rsidR="00CA42D7" w:rsidRDefault="00976F99">
      <w:pPr>
        <w:ind w:firstLineChars="0" w:firstLine="0"/>
      </w:pPr>
      <w:r>
        <w:rPr>
          <w:noProof/>
        </w:rPr>
        <w:drawing>
          <wp:anchor distT="0" distB="0" distL="114300" distR="114300" simplePos="0" relativeHeight="251648000" behindDoc="0" locked="0" layoutInCell="1" allowOverlap="1" wp14:anchorId="5777E19D" wp14:editId="2D172E36">
            <wp:simplePos x="0" y="0"/>
            <wp:positionH relativeFrom="margin">
              <wp:posOffset>1384935</wp:posOffset>
            </wp:positionH>
            <wp:positionV relativeFrom="paragraph">
              <wp:posOffset>102235</wp:posOffset>
            </wp:positionV>
            <wp:extent cx="2494915" cy="3415030"/>
            <wp:effectExtent l="0" t="0" r="635" b="13970"/>
            <wp:wrapSquare wrapText="bothSides"/>
            <wp:docPr id="85" name="图片 85"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work\HolterSystem\文档\注册\送检\最新文件\图片\脱敏文件\027、手动修改心搏类型界面.png027、手动修改心搏类型界面"/>
                    <pic:cNvPicPr>
                      <a:picLocks noChangeAspect="1"/>
                    </pic:cNvPicPr>
                  </pic:nvPicPr>
                  <pic:blipFill>
                    <a:blip r:embed="rId50"/>
                    <a:srcRect/>
                    <a:stretch>
                      <a:fillRect/>
                    </a:stretch>
                  </pic:blipFill>
                  <pic:spPr>
                    <a:xfrm>
                      <a:off x="0" y="0"/>
                      <a:ext cx="2494915" cy="3415030"/>
                    </a:xfrm>
                    <a:prstGeom prst="rect">
                      <a:avLst/>
                    </a:prstGeom>
                  </pic:spPr>
                </pic:pic>
              </a:graphicData>
            </a:graphic>
          </wp:anchor>
        </w:drawing>
      </w:r>
    </w:p>
    <w:p w14:paraId="03AA8FA5" w14:textId="77777777" w:rsidR="00CA42D7" w:rsidRDefault="00CA42D7">
      <w:pPr>
        <w:ind w:firstLineChars="0" w:firstLine="0"/>
      </w:pPr>
    </w:p>
    <w:p w14:paraId="415558DA" w14:textId="77777777" w:rsidR="00CA42D7" w:rsidRDefault="00CA42D7">
      <w:pPr>
        <w:ind w:firstLineChars="0" w:firstLine="0"/>
      </w:pPr>
    </w:p>
    <w:p w14:paraId="023E679C" w14:textId="77777777" w:rsidR="00CA42D7" w:rsidRDefault="00CA42D7">
      <w:pPr>
        <w:ind w:firstLineChars="0" w:firstLine="0"/>
      </w:pPr>
    </w:p>
    <w:p w14:paraId="2F1978EE" w14:textId="77777777" w:rsidR="00CA42D7" w:rsidRDefault="00CA42D7">
      <w:pPr>
        <w:ind w:firstLineChars="0" w:firstLine="0"/>
      </w:pPr>
    </w:p>
    <w:p w14:paraId="7F411136" w14:textId="77777777" w:rsidR="00CA42D7" w:rsidRDefault="00CA42D7">
      <w:pPr>
        <w:ind w:firstLineChars="0" w:firstLine="0"/>
      </w:pPr>
    </w:p>
    <w:p w14:paraId="7E3E31C9" w14:textId="77777777" w:rsidR="00CA42D7" w:rsidRDefault="00CA42D7">
      <w:pPr>
        <w:ind w:firstLineChars="0" w:firstLine="0"/>
      </w:pPr>
    </w:p>
    <w:p w14:paraId="3308DEE3" w14:textId="77777777" w:rsidR="00CA42D7" w:rsidRDefault="00CA42D7">
      <w:pPr>
        <w:ind w:firstLineChars="0" w:firstLine="0"/>
      </w:pPr>
    </w:p>
    <w:p w14:paraId="765B6F79" w14:textId="77777777" w:rsidR="00CA42D7" w:rsidRDefault="00CA42D7">
      <w:pPr>
        <w:ind w:firstLineChars="0" w:firstLine="0"/>
      </w:pPr>
    </w:p>
    <w:p w14:paraId="2CD059F6" w14:textId="77777777" w:rsidR="00CA42D7" w:rsidRDefault="00976F99">
      <w:pPr>
        <w:ind w:firstLineChars="0" w:firstLine="0"/>
      </w:pPr>
      <w:r>
        <w:rPr>
          <w:rFonts w:hint="eastAsia"/>
        </w:rPr>
        <w:t>操作步骤如下：</w:t>
      </w:r>
    </w:p>
    <w:p w14:paraId="50180683" w14:textId="77777777" w:rsidR="00CA42D7" w:rsidRDefault="00976F99">
      <w:pPr>
        <w:pStyle w:val="af3"/>
        <w:numPr>
          <w:ilvl w:val="0"/>
          <w:numId w:val="6"/>
        </w:numPr>
        <w:ind w:firstLineChars="0"/>
      </w:pPr>
      <w:r>
        <w:t>用鼠标左键单击</w:t>
      </w:r>
      <w:r>
        <w:rPr>
          <w:rFonts w:hint="eastAsia"/>
        </w:rPr>
        <w:t>要删除的心搏类型上方标识或者长按左键框选</w:t>
      </w:r>
      <w:r>
        <w:t>。这时该心搏被绿色的方</w:t>
      </w:r>
      <w:r>
        <w:rPr>
          <w:rFonts w:hint="eastAsia"/>
        </w:rPr>
        <w:t>框框住，并弹出操作菜单；</w:t>
      </w:r>
    </w:p>
    <w:p w14:paraId="44BEA8C1" w14:textId="77777777" w:rsidR="00CA42D7" w:rsidRDefault="00976F99">
      <w:pPr>
        <w:pStyle w:val="af3"/>
        <w:numPr>
          <w:ilvl w:val="0"/>
          <w:numId w:val="6"/>
        </w:numPr>
        <w:ind w:firstLineChars="0"/>
      </w:pPr>
      <w:r>
        <w:rPr>
          <w:rFonts w:hint="eastAsia"/>
        </w:rPr>
        <w:t>选择“删除”，该心搏将被删除；</w:t>
      </w:r>
    </w:p>
    <w:p w14:paraId="615CD3CC" w14:textId="77777777" w:rsidR="00CA42D7" w:rsidRDefault="00976F99">
      <w:pPr>
        <w:pStyle w:val="af3"/>
        <w:numPr>
          <w:ilvl w:val="0"/>
          <w:numId w:val="6"/>
        </w:numPr>
        <w:ind w:firstLineChars="0"/>
      </w:pPr>
      <w:r>
        <w:t>直接按下键盘快捷键</w:t>
      </w:r>
      <w:r>
        <w:rPr>
          <w:rFonts w:hint="eastAsia"/>
        </w:rPr>
        <w:t>“</w:t>
      </w:r>
      <w:r>
        <w:rPr>
          <w:rFonts w:hint="eastAsia"/>
        </w:rPr>
        <w:t>D</w:t>
      </w:r>
      <w:r>
        <w:rPr>
          <w:rFonts w:hint="eastAsia"/>
        </w:rPr>
        <w:t>”</w:t>
      </w:r>
      <w:r>
        <w:t>，也可完成删除。</w:t>
      </w:r>
    </w:p>
    <w:p w14:paraId="4136113A" w14:textId="77777777" w:rsidR="00CA42D7" w:rsidRDefault="00976F99">
      <w:pPr>
        <w:ind w:firstLineChars="0" w:firstLine="0"/>
        <w:rPr>
          <w:b/>
          <w:bCs/>
          <w:color w:val="FF0000"/>
        </w:rPr>
      </w:pPr>
      <w:r>
        <w:rPr>
          <w:b/>
          <w:bCs/>
          <w:color w:val="FF0000"/>
        </w:rPr>
        <w:t>注意：执行</w:t>
      </w:r>
      <w:r>
        <w:rPr>
          <w:rFonts w:hint="eastAsia"/>
          <w:b/>
          <w:bCs/>
          <w:color w:val="FF0000"/>
        </w:rPr>
        <w:t>删除</w:t>
      </w:r>
      <w:r>
        <w:rPr>
          <w:b/>
          <w:bCs/>
          <w:color w:val="FF0000"/>
        </w:rPr>
        <w:t>操作后，</w:t>
      </w:r>
      <w:r>
        <w:rPr>
          <w:b/>
          <w:bCs/>
          <w:color w:val="FF0000"/>
        </w:rPr>
        <w:t>ECGAnalyst</w:t>
      </w:r>
      <w:r>
        <w:rPr>
          <w:b/>
          <w:bCs/>
          <w:color w:val="FF0000"/>
        </w:rPr>
        <w:t>将自动重新分析统计心律事</w:t>
      </w:r>
      <w:r>
        <w:rPr>
          <w:rFonts w:hint="eastAsia"/>
          <w:b/>
          <w:bCs/>
          <w:color w:val="FF0000"/>
        </w:rPr>
        <w:t>件。</w:t>
      </w:r>
    </w:p>
    <w:p w14:paraId="523FA8EC" w14:textId="77777777" w:rsidR="00CA42D7" w:rsidRDefault="00CA42D7">
      <w:pPr>
        <w:ind w:firstLineChars="0" w:firstLine="0"/>
        <w:rPr>
          <w:b/>
          <w:bCs/>
          <w:color w:val="FF0000"/>
        </w:rPr>
      </w:pPr>
    </w:p>
    <w:p w14:paraId="6F40512E" w14:textId="77777777" w:rsidR="00CA42D7" w:rsidRDefault="00976F99">
      <w:pPr>
        <w:pStyle w:val="3"/>
        <w:ind w:firstLineChars="0" w:firstLine="0"/>
      </w:pPr>
      <w:bookmarkStart w:id="650" w:name="_Toc6137"/>
      <w:bookmarkStart w:id="651" w:name="_Toc38631368"/>
      <w:bookmarkStart w:id="652" w:name="_Toc30929"/>
      <w:bookmarkStart w:id="653" w:name="_Toc40880737"/>
      <w:bookmarkStart w:id="654" w:name="_Toc28960"/>
      <w:bookmarkStart w:id="655" w:name="_Toc16568"/>
      <w:bookmarkStart w:id="656" w:name="_Toc10968"/>
      <w:bookmarkStart w:id="657" w:name="_Toc25842"/>
      <w:bookmarkStart w:id="658" w:name="_Toc28002"/>
      <w:bookmarkStart w:id="659" w:name="_Toc12330"/>
      <w:bookmarkStart w:id="660" w:name="_Toc22441"/>
      <w:bookmarkStart w:id="661" w:name="_Toc23456"/>
      <w:bookmarkStart w:id="662" w:name="_Toc17954"/>
      <w:bookmarkStart w:id="663" w:name="_Toc9895"/>
      <w:bookmarkStart w:id="664" w:name="_Toc3221"/>
      <w:bookmarkStart w:id="665" w:name="_Toc18351"/>
      <w:bookmarkStart w:id="666" w:name="_Toc2496"/>
      <w:bookmarkStart w:id="667" w:name="_Toc11481"/>
      <w:bookmarkStart w:id="668" w:name="_Toc19096"/>
      <w:bookmarkStart w:id="669" w:name="_Toc25112"/>
      <w:bookmarkStart w:id="670" w:name="_Toc10913"/>
      <w:bookmarkStart w:id="671" w:name="_Toc25529"/>
      <w:bookmarkStart w:id="672" w:name="_Toc27046"/>
      <w:bookmarkStart w:id="673" w:name="_Toc28207"/>
      <w:bookmarkStart w:id="674" w:name="_Toc5353"/>
      <w:bookmarkStart w:id="675" w:name="_Toc26202"/>
      <w:bookmarkStart w:id="676" w:name="_Toc28289"/>
      <w:r>
        <w:rPr>
          <w:rFonts w:hint="eastAsia"/>
        </w:rPr>
        <w:t xml:space="preserve">5.1.4 </w:t>
      </w:r>
      <w:r>
        <w:rPr>
          <w:rFonts w:hint="eastAsia"/>
        </w:rPr>
        <w:t>修改心搏</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11773DB0" w14:textId="77777777" w:rsidR="00CA42D7" w:rsidRDefault="00976F99">
      <w:pPr>
        <w:ind w:firstLineChars="0" w:firstLine="0"/>
      </w:pPr>
      <w:r>
        <w:rPr>
          <w:rFonts w:hint="eastAsia"/>
        </w:rPr>
        <w:t>修改心电图上任一个已经标识的</w:t>
      </w:r>
      <w:r>
        <w:t>QRS</w:t>
      </w:r>
      <w:r>
        <w:t>。</w:t>
      </w:r>
    </w:p>
    <w:p w14:paraId="268632AD" w14:textId="77777777" w:rsidR="00CA42D7" w:rsidRDefault="00976F99">
      <w:pPr>
        <w:ind w:firstLineChars="0" w:firstLine="0"/>
      </w:pPr>
      <w:r>
        <w:rPr>
          <w:b/>
          <w:bCs/>
          <w:noProof/>
        </w:rPr>
        <w:lastRenderedPageBreak/>
        <w:drawing>
          <wp:inline distT="0" distB="0" distL="114935" distR="114935" wp14:anchorId="6D548FDA" wp14:editId="601F8DE9">
            <wp:extent cx="2447290" cy="3349625"/>
            <wp:effectExtent l="0" t="0" r="10160" b="3175"/>
            <wp:docPr id="86" name="图片 86"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HolterSystem\文档\注册\送检\最新文件\图片\脱敏文件\027、手动修改心搏类型界面.png027、手动修改心搏类型界面"/>
                    <pic:cNvPicPr>
                      <a:picLocks noChangeAspect="1"/>
                    </pic:cNvPicPr>
                  </pic:nvPicPr>
                  <pic:blipFill>
                    <a:blip r:embed="rId50"/>
                    <a:srcRect/>
                    <a:stretch>
                      <a:fillRect/>
                    </a:stretch>
                  </pic:blipFill>
                  <pic:spPr>
                    <a:xfrm>
                      <a:off x="0" y="0"/>
                      <a:ext cx="2447290" cy="3349625"/>
                    </a:xfrm>
                    <a:prstGeom prst="rect">
                      <a:avLst/>
                    </a:prstGeom>
                  </pic:spPr>
                </pic:pic>
              </a:graphicData>
            </a:graphic>
          </wp:inline>
        </w:drawing>
      </w:r>
    </w:p>
    <w:p w14:paraId="0552D0FF" w14:textId="77777777" w:rsidR="00CA42D7" w:rsidRDefault="00976F99">
      <w:pPr>
        <w:ind w:firstLineChars="0" w:firstLine="0"/>
      </w:pPr>
      <w:r>
        <w:t>操作步骤如下：</w:t>
      </w:r>
    </w:p>
    <w:p w14:paraId="55287850" w14:textId="77777777" w:rsidR="00CA42D7" w:rsidRDefault="00976F99">
      <w:pPr>
        <w:pStyle w:val="af3"/>
        <w:numPr>
          <w:ilvl w:val="0"/>
          <w:numId w:val="7"/>
        </w:numPr>
        <w:ind w:firstLineChars="0"/>
      </w:pPr>
      <w:r>
        <w:t>用鼠标左键单击</w:t>
      </w:r>
      <w:r>
        <w:rPr>
          <w:rFonts w:hint="eastAsia"/>
        </w:rPr>
        <w:t>要修改的心搏类型上方标识或者长按左键框选</w:t>
      </w:r>
      <w:r>
        <w:t>。这时该心搏</w:t>
      </w:r>
    </w:p>
    <w:p w14:paraId="0C9C7F50" w14:textId="77777777" w:rsidR="00CA42D7" w:rsidRDefault="00976F99">
      <w:pPr>
        <w:ind w:firstLineChars="0" w:firstLine="0"/>
      </w:pPr>
      <w:r>
        <w:t>被绿色的方</w:t>
      </w:r>
      <w:r>
        <w:rPr>
          <w:rFonts w:hint="eastAsia"/>
        </w:rPr>
        <w:t>框框住，并弹出操作菜单；</w:t>
      </w:r>
    </w:p>
    <w:p w14:paraId="6ACCE944" w14:textId="77777777" w:rsidR="00CA42D7" w:rsidRDefault="00976F99">
      <w:pPr>
        <w:pStyle w:val="af3"/>
        <w:numPr>
          <w:ilvl w:val="0"/>
          <w:numId w:val="7"/>
        </w:numPr>
        <w:ind w:firstLineChars="0"/>
      </w:pPr>
      <w:r>
        <w:rPr>
          <w:rFonts w:hint="eastAsia"/>
        </w:rPr>
        <w:t>在类型列表需要修改的类型上单击鼠标左键即可完成修改；</w:t>
      </w:r>
    </w:p>
    <w:p w14:paraId="521DC14D" w14:textId="77777777" w:rsidR="00CA42D7" w:rsidRDefault="00976F99">
      <w:pPr>
        <w:pStyle w:val="af3"/>
        <w:numPr>
          <w:ilvl w:val="0"/>
          <w:numId w:val="7"/>
        </w:numPr>
        <w:ind w:firstLineChars="0"/>
      </w:pPr>
      <w:r>
        <w:rPr>
          <w:rFonts w:hint="eastAsia"/>
        </w:rPr>
        <w:t>您也可以直接按下类型对应的键盘快捷键来完成修改。</w:t>
      </w:r>
    </w:p>
    <w:p w14:paraId="5A8D7A84" w14:textId="77777777" w:rsidR="00CA42D7" w:rsidRDefault="00976F99">
      <w:pPr>
        <w:ind w:firstLineChars="0" w:firstLine="0"/>
        <w:rPr>
          <w:b/>
          <w:bCs/>
          <w:color w:val="FF0000"/>
        </w:rPr>
      </w:pPr>
      <w:r>
        <w:rPr>
          <w:b/>
          <w:bCs/>
          <w:color w:val="FF0000"/>
        </w:rPr>
        <w:t>注意：执行</w:t>
      </w:r>
      <w:r>
        <w:rPr>
          <w:rFonts w:hint="eastAsia"/>
          <w:b/>
          <w:bCs/>
          <w:color w:val="FF0000"/>
        </w:rPr>
        <w:t>修改</w:t>
      </w:r>
      <w:r>
        <w:rPr>
          <w:b/>
          <w:bCs/>
          <w:color w:val="FF0000"/>
        </w:rPr>
        <w:t>操作后，</w:t>
      </w:r>
      <w:r>
        <w:rPr>
          <w:b/>
          <w:bCs/>
          <w:color w:val="FF0000"/>
        </w:rPr>
        <w:t>ECGAnalyst</w:t>
      </w:r>
      <w:r>
        <w:rPr>
          <w:b/>
          <w:bCs/>
          <w:color w:val="FF0000"/>
        </w:rPr>
        <w:t>将自动重新分析统计心律事</w:t>
      </w:r>
      <w:r>
        <w:rPr>
          <w:rFonts w:hint="eastAsia"/>
          <w:b/>
          <w:bCs/>
          <w:color w:val="FF0000"/>
        </w:rPr>
        <w:t>件。</w:t>
      </w:r>
    </w:p>
    <w:p w14:paraId="00A2081A" w14:textId="77777777" w:rsidR="00CA42D7" w:rsidRDefault="00976F99">
      <w:pPr>
        <w:pStyle w:val="3"/>
        <w:ind w:firstLineChars="0" w:firstLine="0"/>
      </w:pPr>
      <w:bookmarkStart w:id="677" w:name="_Toc12128"/>
      <w:bookmarkStart w:id="678" w:name="_Toc26816"/>
      <w:bookmarkStart w:id="679" w:name="_Toc16339"/>
      <w:bookmarkStart w:id="680" w:name="_Toc10159"/>
      <w:bookmarkStart w:id="681" w:name="_Toc16098"/>
      <w:bookmarkStart w:id="682" w:name="_Toc26324"/>
      <w:bookmarkStart w:id="683" w:name="_Toc21684"/>
      <w:bookmarkStart w:id="684" w:name="_Toc25908"/>
      <w:bookmarkStart w:id="685" w:name="_Toc16850"/>
      <w:bookmarkStart w:id="686" w:name="_Toc1959"/>
      <w:bookmarkStart w:id="687" w:name="_Toc12842"/>
      <w:bookmarkStart w:id="688" w:name="_Toc29935"/>
      <w:bookmarkStart w:id="689" w:name="_Toc30985"/>
      <w:bookmarkStart w:id="690" w:name="_Toc32006"/>
      <w:bookmarkStart w:id="691" w:name="_Toc38631369"/>
      <w:bookmarkStart w:id="692" w:name="_Toc31406"/>
      <w:bookmarkStart w:id="693" w:name="_Toc22208"/>
      <w:bookmarkStart w:id="694" w:name="_Toc40880738"/>
      <w:bookmarkStart w:id="695" w:name="_Toc14146"/>
      <w:bookmarkStart w:id="696" w:name="_Toc25464"/>
      <w:bookmarkStart w:id="697" w:name="_Toc13027"/>
      <w:bookmarkStart w:id="698" w:name="_Toc27400"/>
      <w:bookmarkStart w:id="699" w:name="_Toc16579"/>
      <w:bookmarkStart w:id="700" w:name="_Toc7186"/>
      <w:bookmarkStart w:id="701" w:name="_Toc26903"/>
      <w:bookmarkStart w:id="702" w:name="_Toc15419"/>
      <w:bookmarkStart w:id="703" w:name="_Toc20270"/>
      <w:r>
        <w:rPr>
          <w:rFonts w:hint="eastAsia"/>
        </w:rPr>
        <w:t xml:space="preserve">5.1.5 </w:t>
      </w:r>
      <w:r>
        <w:rPr>
          <w:rFonts w:hint="eastAsia"/>
        </w:rPr>
        <w:t>测量心电图</w:t>
      </w:r>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631D815E" w14:textId="77777777" w:rsidR="00CA42D7" w:rsidRDefault="00976F99">
      <w:pPr>
        <w:ind w:firstLineChars="0" w:firstLine="0"/>
      </w:pPr>
      <w:r>
        <w:rPr>
          <w:rFonts w:hint="eastAsia"/>
        </w:rPr>
        <w:t>在心电图窗口中可以测量心电图的</w:t>
      </w:r>
      <w:r>
        <w:t xml:space="preserve">RR </w:t>
      </w:r>
      <w:r>
        <w:t>间期。</w:t>
      </w:r>
    </w:p>
    <w:p w14:paraId="7DF8EEA1" w14:textId="77777777" w:rsidR="00CA42D7" w:rsidRDefault="00976F99">
      <w:pPr>
        <w:ind w:firstLineChars="0" w:firstLine="0"/>
      </w:pPr>
      <w:r>
        <w:t>操作</w:t>
      </w:r>
      <w:r>
        <w:rPr>
          <w:rFonts w:hint="eastAsia"/>
        </w:rPr>
        <w:t>步骤如下：</w:t>
      </w:r>
    </w:p>
    <w:p w14:paraId="51E788FA" w14:textId="77777777" w:rsidR="00CA42D7" w:rsidRDefault="00976F99">
      <w:pPr>
        <w:ind w:firstLineChars="0" w:firstLine="0"/>
      </w:pPr>
      <w:r>
        <w:t xml:space="preserve">1. </w:t>
      </w:r>
      <w:r>
        <w:t>按下</w:t>
      </w:r>
      <w:r>
        <w:rPr>
          <w:noProof/>
        </w:rPr>
        <w:drawing>
          <wp:inline distT="0" distB="0" distL="0" distR="0" wp14:anchorId="35941D41" wp14:editId="0E3318E3">
            <wp:extent cx="209550" cy="20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按钮，心电图窗口进入测量状态</w:t>
      </w:r>
      <w:r>
        <w:rPr>
          <w:rFonts w:hint="eastAsia"/>
        </w:rPr>
        <w:t>；</w:t>
      </w:r>
    </w:p>
    <w:p w14:paraId="3A7ECDA4" w14:textId="77777777" w:rsidR="00CA42D7" w:rsidRDefault="00976F99">
      <w:pPr>
        <w:ind w:firstLineChars="0" w:firstLine="0"/>
      </w:pPr>
      <w:r>
        <w:t xml:space="preserve">2. </w:t>
      </w:r>
      <w:r>
        <w:t>将鼠标移动到测量的起始位置；</w:t>
      </w:r>
    </w:p>
    <w:p w14:paraId="2DA3D8DB" w14:textId="77777777" w:rsidR="00CA42D7" w:rsidRDefault="00976F99">
      <w:pPr>
        <w:ind w:firstLineChars="0" w:firstLine="0"/>
      </w:pPr>
      <w:r>
        <w:t xml:space="preserve">3. </w:t>
      </w:r>
      <w:r>
        <w:t>按下鼠标左键；这时将自动将鼠标位置记录为测量窗的</w:t>
      </w:r>
      <w:r>
        <w:rPr>
          <w:rFonts w:hint="eastAsia"/>
        </w:rPr>
        <w:t>起始位置；</w:t>
      </w:r>
    </w:p>
    <w:p w14:paraId="01C31FF4" w14:textId="77777777" w:rsidR="00CA42D7" w:rsidRDefault="00976F99">
      <w:pPr>
        <w:ind w:firstLineChars="0" w:firstLine="0"/>
      </w:pPr>
      <w:r>
        <w:t xml:space="preserve">4. </w:t>
      </w:r>
      <w:r>
        <w:t>拖动鼠标到测量的结束位置；这时随着鼠标的拖动，在</w:t>
      </w:r>
      <w:r>
        <w:rPr>
          <w:rFonts w:hint="eastAsia"/>
        </w:rPr>
        <w:t>状态栏上会出现一个小提示窗显示当前鼠标位置距离起始位置的间期（毫秒）以及电平差（毫伏）；</w:t>
      </w:r>
    </w:p>
    <w:p w14:paraId="35AD97AD" w14:textId="77777777" w:rsidR="00CA42D7" w:rsidRDefault="00976F99">
      <w:pPr>
        <w:ind w:firstLineChars="0" w:firstLine="0"/>
      </w:pPr>
      <w:r>
        <w:t xml:space="preserve">5. </w:t>
      </w:r>
      <w:r>
        <w:t>释放鼠标左键。这时小提示窗中的值，就是测量窗的时</w:t>
      </w:r>
      <w:r>
        <w:rPr>
          <w:rFonts w:hint="eastAsia"/>
        </w:rPr>
        <w:t>间间期（毫秒）以及两</w:t>
      </w:r>
      <w:r>
        <w:rPr>
          <w:rFonts w:hint="eastAsia"/>
        </w:rPr>
        <w:lastRenderedPageBreak/>
        <w:t>点的电平差（毫伏）。如下图。</w:t>
      </w:r>
    </w:p>
    <w:p w14:paraId="5FA09EFD" w14:textId="77777777" w:rsidR="00CA42D7" w:rsidRDefault="00976F99">
      <w:pPr>
        <w:ind w:firstLine="480"/>
      </w:pPr>
      <w:r>
        <w:rPr>
          <w:noProof/>
        </w:rPr>
        <w:drawing>
          <wp:anchor distT="0" distB="0" distL="114300" distR="114300" simplePos="0" relativeHeight="251656192" behindDoc="0" locked="0" layoutInCell="1" allowOverlap="1" wp14:anchorId="594E80E0" wp14:editId="33B2E4FF">
            <wp:simplePos x="0" y="0"/>
            <wp:positionH relativeFrom="margin">
              <wp:posOffset>1735455</wp:posOffset>
            </wp:positionH>
            <wp:positionV relativeFrom="paragraph">
              <wp:posOffset>154305</wp:posOffset>
            </wp:positionV>
            <wp:extent cx="1802765" cy="3009900"/>
            <wp:effectExtent l="0" t="0" r="6985" b="0"/>
            <wp:wrapSquare wrapText="bothSides"/>
            <wp:docPr id="8" name="图片 8" descr="D:\work\HolterSystem\文档\注册\送检\最新文件\图片\脱敏文件\028、测量界面.png028、测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work\HolterSystem\文档\注册\送检\最新文件\图片\脱敏文件\028、测量界面.png028、测量界面"/>
                    <pic:cNvPicPr>
                      <a:picLocks noChangeAspect="1" noChangeArrowheads="1"/>
                    </pic:cNvPicPr>
                  </pic:nvPicPr>
                  <pic:blipFill>
                    <a:blip r:embed="rId51"/>
                    <a:srcRect/>
                    <a:stretch>
                      <a:fillRect/>
                    </a:stretch>
                  </pic:blipFill>
                  <pic:spPr>
                    <a:xfrm>
                      <a:off x="0" y="0"/>
                      <a:ext cx="1802765" cy="3009900"/>
                    </a:xfrm>
                    <a:prstGeom prst="rect">
                      <a:avLst/>
                    </a:prstGeom>
                    <a:noFill/>
                    <a:ln>
                      <a:noFill/>
                    </a:ln>
                  </pic:spPr>
                </pic:pic>
              </a:graphicData>
            </a:graphic>
          </wp:anchor>
        </w:drawing>
      </w:r>
    </w:p>
    <w:p w14:paraId="30004A45" w14:textId="77777777" w:rsidR="00CA42D7" w:rsidRDefault="00CA42D7">
      <w:pPr>
        <w:ind w:firstLine="480"/>
      </w:pPr>
    </w:p>
    <w:p w14:paraId="162E044C" w14:textId="77777777" w:rsidR="00CA42D7" w:rsidRDefault="00CA42D7">
      <w:pPr>
        <w:ind w:firstLine="480"/>
      </w:pPr>
    </w:p>
    <w:p w14:paraId="7E67992B" w14:textId="77777777" w:rsidR="00CA42D7" w:rsidRDefault="00CA42D7">
      <w:pPr>
        <w:ind w:firstLine="480"/>
      </w:pPr>
    </w:p>
    <w:p w14:paraId="676C0459" w14:textId="77777777" w:rsidR="00CA42D7" w:rsidRDefault="00CA42D7">
      <w:pPr>
        <w:ind w:firstLine="480"/>
      </w:pPr>
    </w:p>
    <w:p w14:paraId="35EFC2BE" w14:textId="77777777" w:rsidR="00CA42D7" w:rsidRDefault="00CA42D7">
      <w:pPr>
        <w:ind w:firstLine="480"/>
      </w:pPr>
    </w:p>
    <w:p w14:paraId="4A0EC8E4" w14:textId="77777777" w:rsidR="00CA42D7" w:rsidRDefault="00CA42D7">
      <w:pPr>
        <w:ind w:firstLine="480"/>
      </w:pPr>
    </w:p>
    <w:p w14:paraId="343DB2D0" w14:textId="77777777" w:rsidR="00CA42D7" w:rsidRDefault="00CA42D7">
      <w:pPr>
        <w:ind w:firstLine="480"/>
      </w:pPr>
    </w:p>
    <w:p w14:paraId="3E01A330" w14:textId="77777777" w:rsidR="00CA42D7" w:rsidRDefault="00CA42D7">
      <w:pPr>
        <w:ind w:firstLine="480"/>
      </w:pPr>
    </w:p>
    <w:p w14:paraId="5FDE492B" w14:textId="77777777" w:rsidR="00CA42D7" w:rsidRDefault="00976F99">
      <w:pPr>
        <w:ind w:firstLineChars="0" w:firstLine="0"/>
      </w:pPr>
      <w:r>
        <w:t xml:space="preserve">6. </w:t>
      </w:r>
      <w:r>
        <w:t>这时</w:t>
      </w:r>
      <w:r>
        <w:rPr>
          <w:rFonts w:hint="eastAsia"/>
        </w:rPr>
        <w:t>在测量范围中间按下鼠标左键</w:t>
      </w:r>
      <w:r>
        <w:t>移动鼠标，整个测量窗将随着鼠标移动</w:t>
      </w:r>
      <w:r>
        <w:rPr>
          <w:rFonts w:hint="eastAsia"/>
        </w:rPr>
        <w:t>；</w:t>
      </w:r>
    </w:p>
    <w:p w14:paraId="6DA9E390" w14:textId="77777777" w:rsidR="00CA42D7" w:rsidRDefault="00976F99">
      <w:pPr>
        <w:ind w:firstLineChars="0" w:firstLine="0"/>
      </w:pPr>
      <w:r>
        <w:t>7</w:t>
      </w:r>
      <w:r>
        <w:rPr>
          <w:rFonts w:hint="eastAsia"/>
        </w:rPr>
        <w:t>.</w:t>
      </w:r>
      <w:r>
        <w:t xml:space="preserve"> </w:t>
      </w:r>
      <w:r>
        <w:t>释放</w:t>
      </w:r>
      <w:r>
        <w:rPr>
          <w:noProof/>
        </w:rPr>
        <w:drawing>
          <wp:inline distT="0" distB="0" distL="0" distR="0" wp14:anchorId="7107D962" wp14:editId="552B8122">
            <wp:extent cx="2095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按钮则退出测量状态。</w:t>
      </w:r>
    </w:p>
    <w:p w14:paraId="298C0F90" w14:textId="77777777" w:rsidR="00CA42D7" w:rsidRDefault="00976F99">
      <w:pPr>
        <w:pStyle w:val="3"/>
        <w:ind w:firstLineChars="0" w:firstLine="0"/>
      </w:pPr>
      <w:bookmarkStart w:id="704" w:name="_Toc19932"/>
      <w:bookmarkStart w:id="705" w:name="_Toc15330"/>
      <w:bookmarkStart w:id="706" w:name="_Toc8676"/>
      <w:bookmarkStart w:id="707" w:name="_Toc12250"/>
      <w:bookmarkStart w:id="708" w:name="_Toc15797"/>
      <w:bookmarkStart w:id="709" w:name="_Toc20719"/>
      <w:bookmarkStart w:id="710" w:name="_Toc1049"/>
      <w:bookmarkStart w:id="711" w:name="_Toc30616"/>
      <w:bookmarkStart w:id="712" w:name="_Toc9573"/>
      <w:bookmarkStart w:id="713" w:name="_Toc9526"/>
      <w:bookmarkStart w:id="714" w:name="_Toc6917"/>
      <w:bookmarkStart w:id="715" w:name="_Toc26593"/>
      <w:bookmarkStart w:id="716" w:name="_Toc1893"/>
      <w:bookmarkStart w:id="717" w:name="_Toc38631370"/>
      <w:bookmarkStart w:id="718" w:name="_Toc11479"/>
      <w:bookmarkStart w:id="719" w:name="_Toc29064"/>
      <w:bookmarkStart w:id="720" w:name="_Toc5407"/>
      <w:bookmarkStart w:id="721" w:name="_Toc31835"/>
      <w:bookmarkStart w:id="722" w:name="_Toc15567"/>
      <w:bookmarkStart w:id="723" w:name="_Toc23718"/>
      <w:bookmarkStart w:id="724" w:name="_Toc20986"/>
      <w:bookmarkStart w:id="725" w:name="_Toc21767"/>
      <w:bookmarkStart w:id="726" w:name="_Toc12790"/>
      <w:bookmarkStart w:id="727" w:name="_Toc40880739"/>
      <w:bookmarkStart w:id="728" w:name="_Toc22976"/>
      <w:bookmarkStart w:id="729" w:name="_Toc1332"/>
      <w:bookmarkStart w:id="730" w:name="_Toc10453"/>
      <w:r>
        <w:rPr>
          <w:rFonts w:hint="eastAsia"/>
        </w:rPr>
        <w:t xml:space="preserve">5.1.6 </w:t>
      </w:r>
      <w:r>
        <w:rPr>
          <w:rFonts w:hint="eastAsia"/>
        </w:rPr>
        <w:t>快速浏览心电图</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7D3DD1B6" w14:textId="77777777" w:rsidR="00CA42D7" w:rsidRDefault="00976F99">
      <w:pPr>
        <w:ind w:firstLine="480"/>
      </w:pPr>
      <w:r>
        <w:rPr>
          <w:rFonts w:hint="eastAsia"/>
        </w:rPr>
        <w:t>心电图编辑窗提供快速浏览心电图的功能。</w:t>
      </w:r>
    </w:p>
    <w:p w14:paraId="47A3417B" w14:textId="77777777" w:rsidR="00CA42D7" w:rsidRDefault="00976F99">
      <w:pPr>
        <w:ind w:firstLine="480"/>
      </w:pPr>
      <w:r>
        <w:rPr>
          <w:rFonts w:hint="eastAsia"/>
        </w:rPr>
        <w:t>心电图编辑窗口的底部是一个滚动条，它的长度与心电图的长度相对应。当点击或拖动滚动条时，窗口中的心电图也会跟着翻动。</w:t>
      </w:r>
    </w:p>
    <w:p w14:paraId="5D13EA04" w14:textId="77777777" w:rsidR="00CA42D7" w:rsidRDefault="00976F99">
      <w:pPr>
        <w:ind w:firstLine="480"/>
      </w:pPr>
      <w:r>
        <w:rPr>
          <w:rFonts w:hint="eastAsia"/>
        </w:rPr>
        <w:t>点击</w:t>
      </w:r>
      <w:r>
        <w:rPr>
          <w:noProof/>
        </w:rPr>
        <w:drawing>
          <wp:inline distT="0" distB="0" distL="0" distR="0" wp14:anchorId="0105CB00" wp14:editId="564963B7">
            <wp:extent cx="209550" cy="20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可以全屏显示心电图，如果是</w:t>
      </w:r>
      <w:r>
        <w:t xml:space="preserve">12 </w:t>
      </w:r>
      <w:r>
        <w:t>导联病例将显示全部</w:t>
      </w:r>
      <w:r>
        <w:t xml:space="preserve">12 </w:t>
      </w:r>
      <w:r>
        <w:t>导联心电图波形。</w:t>
      </w:r>
    </w:p>
    <w:p w14:paraId="60058F97" w14:textId="77777777" w:rsidR="00CA42D7" w:rsidRDefault="00976F99">
      <w:pPr>
        <w:ind w:firstLine="480"/>
      </w:pPr>
      <w:r>
        <w:rPr>
          <w:rFonts w:hint="eastAsia"/>
        </w:rPr>
        <w:t>点击右侧的控制面板中的“导联”按钮来选择心电图显示的导联。</w:t>
      </w:r>
    </w:p>
    <w:p w14:paraId="50628286" w14:textId="77777777" w:rsidR="00CA42D7" w:rsidRDefault="00976F99">
      <w:pPr>
        <w:pStyle w:val="3"/>
        <w:ind w:firstLineChars="0" w:firstLine="0"/>
      </w:pPr>
      <w:bookmarkStart w:id="731" w:name="_Toc13648"/>
      <w:bookmarkStart w:id="732" w:name="_Toc19946"/>
      <w:bookmarkStart w:id="733" w:name="_Toc23894"/>
      <w:bookmarkStart w:id="734" w:name="_Toc11990"/>
      <w:bookmarkStart w:id="735" w:name="_Toc32138"/>
      <w:bookmarkStart w:id="736" w:name="_Toc22365"/>
      <w:bookmarkStart w:id="737" w:name="_Toc30667"/>
      <w:bookmarkStart w:id="738" w:name="_Toc40880740"/>
      <w:bookmarkStart w:id="739" w:name="_Toc4131"/>
      <w:bookmarkStart w:id="740" w:name="_Toc23087"/>
      <w:bookmarkStart w:id="741" w:name="_Toc6174"/>
      <w:bookmarkStart w:id="742" w:name="_Toc14061"/>
      <w:bookmarkStart w:id="743" w:name="_Toc8774"/>
      <w:bookmarkStart w:id="744" w:name="_Toc4867"/>
      <w:bookmarkStart w:id="745" w:name="_Toc15701"/>
      <w:bookmarkStart w:id="746" w:name="_Toc20157"/>
      <w:bookmarkStart w:id="747" w:name="_Toc5475"/>
      <w:bookmarkStart w:id="748" w:name="_Toc22480"/>
      <w:bookmarkStart w:id="749" w:name="_Toc15698"/>
      <w:bookmarkStart w:id="750" w:name="_Toc6972"/>
      <w:bookmarkStart w:id="751" w:name="_Toc16636"/>
      <w:bookmarkStart w:id="752" w:name="_Toc38631371"/>
      <w:bookmarkStart w:id="753" w:name="_Toc32707"/>
      <w:bookmarkStart w:id="754" w:name="_Toc1807"/>
      <w:bookmarkStart w:id="755" w:name="_Toc27746"/>
      <w:bookmarkStart w:id="756" w:name="_Toc11925"/>
      <w:bookmarkStart w:id="757" w:name="_Toc16307"/>
      <w:r>
        <w:rPr>
          <w:rFonts w:hint="eastAsia"/>
        </w:rPr>
        <w:t xml:space="preserve">5.1.7 </w:t>
      </w:r>
      <w:r>
        <w:rPr>
          <w:rFonts w:hint="eastAsia"/>
        </w:rPr>
        <w:t>保存心电片段图</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E363361" w14:textId="77777777" w:rsidR="00CA42D7" w:rsidRDefault="00976F99">
      <w:pPr>
        <w:ind w:firstLineChars="0" w:firstLine="0"/>
      </w:pPr>
      <w:r>
        <w:rPr>
          <w:rFonts w:hint="eastAsia"/>
        </w:rPr>
        <w:t>心电图编辑窗口中的心电图可以保存为片段图用于报告打印。</w:t>
      </w:r>
    </w:p>
    <w:p w14:paraId="305E153D" w14:textId="77777777" w:rsidR="00CA42D7" w:rsidRDefault="00976F99">
      <w:pPr>
        <w:ind w:firstLineChars="0" w:firstLine="0"/>
      </w:pPr>
      <w:r>
        <w:rPr>
          <w:rFonts w:hint="eastAsia"/>
        </w:rPr>
        <w:t>操作步骤如下：</w:t>
      </w:r>
    </w:p>
    <w:p w14:paraId="24618886" w14:textId="77777777" w:rsidR="00CA42D7" w:rsidRDefault="00976F99">
      <w:pPr>
        <w:pStyle w:val="af3"/>
        <w:numPr>
          <w:ilvl w:val="0"/>
          <w:numId w:val="8"/>
        </w:numPr>
        <w:ind w:firstLineChars="0"/>
      </w:pPr>
      <w:r>
        <w:t>点击</w:t>
      </w:r>
      <w:r>
        <w:rPr>
          <w:noProof/>
        </w:rPr>
        <w:drawing>
          <wp:inline distT="0" distB="0" distL="0" distR="0" wp14:anchorId="58833D78" wp14:editId="3DDA0FAB">
            <wp:extent cx="209550" cy="209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按钮后，在心电图编辑窗口中将出现一个</w:t>
      </w:r>
      <w:r>
        <w:rPr>
          <w:rFonts w:hint="eastAsia"/>
        </w:rPr>
        <w:t>红色</w:t>
      </w:r>
      <w:r>
        <w:t>实线方</w:t>
      </w:r>
      <w:r>
        <w:rPr>
          <w:rFonts w:hint="eastAsia"/>
        </w:rPr>
        <w:t>框来标识被保存的心电图片段。如下图。</w:t>
      </w:r>
    </w:p>
    <w:p w14:paraId="4CBF3B78" w14:textId="77777777" w:rsidR="00CA42D7" w:rsidRDefault="00976F99">
      <w:pPr>
        <w:ind w:left="480" w:firstLineChars="0" w:firstLine="0"/>
      </w:pPr>
      <w:r>
        <w:rPr>
          <w:noProof/>
        </w:rPr>
        <w:lastRenderedPageBreak/>
        <w:drawing>
          <wp:inline distT="0" distB="0" distL="114935" distR="114935" wp14:anchorId="7197DC40" wp14:editId="69E967E0">
            <wp:extent cx="3865245" cy="3183255"/>
            <wp:effectExtent l="0" t="0" r="1905" b="17145"/>
            <wp:docPr id="72" name="图片 72" descr="D:\work\HolterSystem\文档\注册\送检\最新文件\图片\脱敏文件\029、保存片段图界面.png029、保存片段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HolterSystem\文档\注册\送检\最新文件\图片\脱敏文件\029、保存片段图界面.png029、保存片段图界面"/>
                    <pic:cNvPicPr>
                      <a:picLocks noChangeAspect="1"/>
                    </pic:cNvPicPr>
                  </pic:nvPicPr>
                  <pic:blipFill>
                    <a:blip r:embed="rId53"/>
                    <a:srcRect/>
                    <a:stretch>
                      <a:fillRect/>
                    </a:stretch>
                  </pic:blipFill>
                  <pic:spPr>
                    <a:xfrm>
                      <a:off x="0" y="0"/>
                      <a:ext cx="3865245" cy="3183255"/>
                    </a:xfrm>
                    <a:prstGeom prst="rect">
                      <a:avLst/>
                    </a:prstGeom>
                  </pic:spPr>
                </pic:pic>
              </a:graphicData>
            </a:graphic>
          </wp:inline>
        </w:drawing>
      </w:r>
    </w:p>
    <w:p w14:paraId="5F594CAC" w14:textId="77777777" w:rsidR="00CA42D7" w:rsidRDefault="00976F99">
      <w:pPr>
        <w:ind w:firstLineChars="0" w:firstLine="0"/>
      </w:pPr>
      <w:r>
        <w:rPr>
          <w:rFonts w:hint="eastAsia"/>
        </w:rPr>
        <w:t>2.</w:t>
      </w:r>
      <w:r>
        <w:t xml:space="preserve"> </w:t>
      </w:r>
      <w:r>
        <w:rPr>
          <w:rFonts w:hint="eastAsia"/>
        </w:rPr>
        <w:t>输入自定义信息（片段图名称）后</w:t>
      </w:r>
      <w:r>
        <w:t>点击</w:t>
      </w:r>
      <w:r>
        <w:rPr>
          <w:rFonts w:hint="eastAsia"/>
        </w:rPr>
        <w:t>“</w:t>
      </w:r>
      <w:r>
        <w:t>确</w:t>
      </w:r>
      <w:r>
        <w:rPr>
          <w:rFonts w:hint="eastAsia"/>
        </w:rPr>
        <w:t>定”</w:t>
      </w:r>
      <w:r>
        <w:t>按钮保存心电图片段图。所有已保存的心电</w:t>
      </w:r>
      <w:r>
        <w:rPr>
          <w:rFonts w:hint="eastAsia"/>
        </w:rPr>
        <w:t>图片段可以在“片段图”功能中查看和打印；</w:t>
      </w:r>
    </w:p>
    <w:p w14:paraId="7FDF59C4" w14:textId="77777777" w:rsidR="00CA42D7" w:rsidRDefault="00976F99">
      <w:pPr>
        <w:ind w:firstLineChars="0" w:firstLine="0"/>
      </w:pPr>
      <w:r>
        <w:rPr>
          <w:rFonts w:hint="eastAsia"/>
        </w:rPr>
        <w:t>3.</w:t>
      </w:r>
      <w:r>
        <w:t xml:space="preserve"> </w:t>
      </w:r>
      <w:r>
        <w:t>点击</w:t>
      </w:r>
      <w:r>
        <w:rPr>
          <w:rFonts w:hint="eastAsia"/>
        </w:rPr>
        <w:t>“</w:t>
      </w:r>
      <w:r>
        <w:t>取消</w:t>
      </w:r>
      <w:r>
        <w:rPr>
          <w:rFonts w:hint="eastAsia"/>
        </w:rPr>
        <w:t>”</w:t>
      </w:r>
      <w:r>
        <w:t>按钮放弃保存。</w:t>
      </w:r>
    </w:p>
    <w:p w14:paraId="3683BB00" w14:textId="77777777" w:rsidR="00CA42D7" w:rsidRDefault="00976F99">
      <w:pPr>
        <w:pStyle w:val="3"/>
        <w:ind w:firstLineChars="0" w:firstLine="0"/>
      </w:pPr>
      <w:bookmarkStart w:id="758" w:name="_Toc5629"/>
      <w:bookmarkStart w:id="759" w:name="_Toc4699"/>
      <w:bookmarkStart w:id="760" w:name="_Toc4774"/>
      <w:bookmarkStart w:id="761" w:name="_Toc9169"/>
      <w:bookmarkStart w:id="762" w:name="_Toc15913"/>
      <w:bookmarkStart w:id="763" w:name="_Toc15692"/>
      <w:bookmarkStart w:id="764" w:name="_Toc2963"/>
      <w:bookmarkStart w:id="765" w:name="_Toc16190"/>
      <w:bookmarkStart w:id="766" w:name="_Toc24505"/>
      <w:bookmarkStart w:id="767" w:name="_Toc9607"/>
      <w:bookmarkStart w:id="768" w:name="_Toc38631372"/>
      <w:bookmarkStart w:id="769" w:name="_Toc3964"/>
      <w:bookmarkStart w:id="770" w:name="_Toc18687"/>
      <w:bookmarkStart w:id="771" w:name="_Toc6673"/>
      <w:bookmarkStart w:id="772" w:name="_Toc32641"/>
      <w:bookmarkStart w:id="773" w:name="_Toc3069"/>
      <w:bookmarkStart w:id="774" w:name="_Toc8879"/>
      <w:bookmarkStart w:id="775" w:name="_Toc6543"/>
      <w:bookmarkStart w:id="776" w:name="_Toc27316"/>
      <w:bookmarkStart w:id="777" w:name="_Toc16582"/>
      <w:bookmarkStart w:id="778" w:name="_Toc2920"/>
      <w:bookmarkStart w:id="779" w:name="_Toc15334"/>
      <w:bookmarkStart w:id="780" w:name="_Toc3705"/>
      <w:bookmarkStart w:id="781" w:name="_Toc30484"/>
      <w:bookmarkStart w:id="782" w:name="_Toc40880741"/>
      <w:bookmarkStart w:id="783" w:name="_Toc29071"/>
      <w:bookmarkStart w:id="784" w:name="_Toc17752"/>
      <w:r>
        <w:rPr>
          <w:rFonts w:hint="eastAsia"/>
        </w:rPr>
        <w:t xml:space="preserve">5.1.8 </w:t>
      </w:r>
      <w:r>
        <w:rPr>
          <w:rFonts w:hint="eastAsia"/>
        </w:rPr>
        <w:t>即时打印心电图</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76A9C025" w14:textId="77777777" w:rsidR="00CA42D7" w:rsidRDefault="00976F99">
      <w:pPr>
        <w:ind w:firstLineChars="0" w:firstLine="0"/>
      </w:pPr>
      <w:bookmarkStart w:id="785" w:name="_Hlk37147696"/>
      <w:r>
        <w:rPr>
          <w:rFonts w:hint="eastAsia"/>
        </w:rPr>
        <w:t>心电图编辑窗提供即时打印心电图的功能。</w:t>
      </w:r>
    </w:p>
    <w:p w14:paraId="693D40C7" w14:textId="77777777" w:rsidR="00CA42D7" w:rsidRDefault="00976F99">
      <w:pPr>
        <w:ind w:firstLineChars="0" w:firstLine="0"/>
        <w:rPr>
          <w:ins w:id="786" w:author="张霄恒（弓雨心）" w:date="2020-06-06T20:13:00Z"/>
        </w:rPr>
      </w:pPr>
      <w:r>
        <w:rPr>
          <w:rFonts w:hint="eastAsia"/>
          <w:noProof/>
        </w:rPr>
        <w:drawing>
          <wp:anchor distT="0" distB="0" distL="0" distR="0" simplePos="0" relativeHeight="251659264" behindDoc="0" locked="0" layoutInCell="1" allowOverlap="1" wp14:anchorId="3A42FA7B" wp14:editId="36900F0F">
            <wp:simplePos x="0" y="0"/>
            <wp:positionH relativeFrom="column">
              <wp:posOffset>12700</wp:posOffset>
            </wp:positionH>
            <wp:positionV relativeFrom="paragraph">
              <wp:posOffset>153035</wp:posOffset>
            </wp:positionV>
            <wp:extent cx="5273675" cy="2856865"/>
            <wp:effectExtent l="0" t="0" r="3175" b="635"/>
            <wp:wrapSquare wrapText="bothSides"/>
            <wp:docPr id="73" name="图片 73" descr="D:\work\HolterSystem\文档\注册\送检\最新文件\图片\脱敏文件\021-2、即时打印.PNG021-2、即时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work\HolterSystem\文档\注册\送检\最新文件\图片\脱敏文件\021-2、即时打印.PNG021-2、即时打印"/>
                    <pic:cNvPicPr>
                      <a:picLocks noChangeAspect="1"/>
                    </pic:cNvPicPr>
                  </pic:nvPicPr>
                  <pic:blipFill>
                    <a:blip r:embed="rId54"/>
                    <a:srcRect/>
                    <a:stretch>
                      <a:fillRect/>
                    </a:stretch>
                  </pic:blipFill>
                  <pic:spPr>
                    <a:xfrm>
                      <a:off x="0" y="0"/>
                      <a:ext cx="5273675" cy="2856865"/>
                    </a:xfrm>
                    <a:prstGeom prst="rect">
                      <a:avLst/>
                    </a:prstGeom>
                  </pic:spPr>
                </pic:pic>
              </a:graphicData>
            </a:graphic>
          </wp:anchor>
        </w:drawing>
      </w:r>
    </w:p>
    <w:p w14:paraId="6DEAFD83" w14:textId="77777777" w:rsidR="00CA42D7" w:rsidRDefault="00976F99">
      <w:pPr>
        <w:ind w:firstLineChars="0" w:firstLine="0"/>
      </w:pPr>
      <w:r>
        <w:rPr>
          <w:rFonts w:hint="eastAsia"/>
        </w:rPr>
        <w:lastRenderedPageBreak/>
        <w:t>操作步骤如下：</w:t>
      </w:r>
    </w:p>
    <w:bookmarkEnd w:id="785"/>
    <w:p w14:paraId="6B0C8804" w14:textId="77777777" w:rsidR="00CA42D7" w:rsidRDefault="00976F99">
      <w:pPr>
        <w:ind w:firstLineChars="0" w:firstLine="0"/>
      </w:pPr>
      <w:r>
        <w:rPr>
          <w:rFonts w:hint="eastAsia"/>
        </w:rPr>
        <w:t>1.</w:t>
      </w:r>
      <w:r>
        <w:t xml:space="preserve"> </w:t>
      </w:r>
      <w:r>
        <w:t>选择一段心电图。（也可以不选择，缺省打印当前窗口的</w:t>
      </w:r>
      <w:r>
        <w:rPr>
          <w:rFonts w:hint="eastAsia"/>
        </w:rPr>
        <w:t>心电图）。</w:t>
      </w:r>
    </w:p>
    <w:p w14:paraId="5ACB045A" w14:textId="77777777" w:rsidR="00CA42D7" w:rsidRDefault="00976F99">
      <w:pPr>
        <w:ind w:firstLineChars="0" w:firstLine="0"/>
      </w:pPr>
      <w:r>
        <w:rPr>
          <w:rFonts w:hint="eastAsia"/>
        </w:rPr>
        <w:t>2.</w:t>
      </w:r>
      <w:r>
        <w:t xml:space="preserve"> </w:t>
      </w:r>
      <w:r>
        <w:t>点击</w:t>
      </w:r>
      <w:r>
        <w:rPr>
          <w:noProof/>
        </w:rPr>
        <w:drawing>
          <wp:inline distT="0" distB="0" distL="0" distR="0" wp14:anchorId="4F9E8C23" wp14:editId="107304D1">
            <wp:extent cx="20955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按钮后，弹出</w:t>
      </w:r>
      <w:r>
        <w:rPr>
          <w:rFonts w:hint="eastAsia"/>
        </w:rPr>
        <w:t>“</w:t>
      </w:r>
      <w:r>
        <w:t>即时打印设置</w:t>
      </w:r>
      <w:r>
        <w:rPr>
          <w:rFonts w:hint="eastAsia"/>
        </w:rPr>
        <w:t>”</w:t>
      </w:r>
      <w:r>
        <w:t>窗口：</w:t>
      </w:r>
    </w:p>
    <w:p w14:paraId="3972D71F" w14:textId="77777777" w:rsidR="00CA42D7" w:rsidRDefault="00976F99">
      <w:pPr>
        <w:ind w:firstLineChars="0" w:firstLine="0"/>
      </w:pPr>
      <w:r>
        <w:rPr>
          <w:rFonts w:hint="eastAsia"/>
        </w:rPr>
        <w:t>3.</w:t>
      </w:r>
      <w:r>
        <w:t xml:space="preserve"> </w:t>
      </w:r>
      <w:r>
        <w:t>点击</w:t>
      </w:r>
      <w:r>
        <w:rPr>
          <w:rFonts w:hint="eastAsia"/>
        </w:rPr>
        <w:t>“</w:t>
      </w:r>
      <w:r>
        <w:t>打印</w:t>
      </w:r>
      <w:r>
        <w:rPr>
          <w:rFonts w:hint="eastAsia"/>
        </w:rPr>
        <w:t>”</w:t>
      </w:r>
      <w:r>
        <w:t>输出到打印机。</w:t>
      </w:r>
    </w:p>
    <w:p w14:paraId="05B3A5B8" w14:textId="77777777" w:rsidR="00CA42D7" w:rsidRDefault="00976F99">
      <w:pPr>
        <w:pStyle w:val="3"/>
        <w:ind w:firstLineChars="0" w:firstLine="0"/>
      </w:pPr>
      <w:bookmarkStart w:id="787" w:name="_Toc1832"/>
      <w:bookmarkStart w:id="788" w:name="_Toc38631373"/>
      <w:bookmarkStart w:id="789" w:name="_Toc8280"/>
      <w:bookmarkStart w:id="790" w:name="_Toc14626"/>
      <w:bookmarkStart w:id="791" w:name="_Toc10763"/>
      <w:bookmarkStart w:id="792" w:name="_Toc6138"/>
      <w:bookmarkStart w:id="793" w:name="_Toc20493"/>
      <w:bookmarkStart w:id="794" w:name="_Toc3072"/>
      <w:bookmarkStart w:id="795" w:name="_Toc8081"/>
      <w:bookmarkStart w:id="796" w:name="_Toc9415"/>
      <w:bookmarkStart w:id="797" w:name="_Toc1438"/>
      <w:bookmarkStart w:id="798" w:name="_Toc2675"/>
      <w:bookmarkStart w:id="799" w:name="_Toc15377"/>
      <w:bookmarkStart w:id="800" w:name="_Toc9444"/>
      <w:bookmarkStart w:id="801" w:name="_Toc10087"/>
      <w:bookmarkStart w:id="802" w:name="_Toc5911"/>
      <w:bookmarkStart w:id="803" w:name="_Toc27617"/>
      <w:bookmarkStart w:id="804" w:name="_Toc12258"/>
      <w:bookmarkStart w:id="805" w:name="_Toc10393"/>
      <w:bookmarkStart w:id="806" w:name="_Toc14727"/>
      <w:bookmarkStart w:id="807" w:name="_Toc16365"/>
      <w:bookmarkStart w:id="808" w:name="_Toc11616"/>
      <w:bookmarkStart w:id="809" w:name="_Toc31177"/>
      <w:bookmarkStart w:id="810" w:name="_Toc40880742"/>
      <w:bookmarkStart w:id="811" w:name="_Toc18011"/>
      <w:bookmarkStart w:id="812" w:name="_Toc29534"/>
      <w:bookmarkStart w:id="813" w:name="_Toc31025"/>
      <w:r>
        <w:rPr>
          <w:rFonts w:hint="eastAsia"/>
        </w:rPr>
        <w:t xml:space="preserve">5.1.9 </w:t>
      </w:r>
      <w:r>
        <w:rPr>
          <w:rFonts w:hint="eastAsia"/>
        </w:rPr>
        <w:t>自定义心律失常事件</w:t>
      </w:r>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57E93512" w14:textId="77777777" w:rsidR="00CA42D7" w:rsidRDefault="00976F99">
      <w:pPr>
        <w:ind w:firstLineChars="0" w:firstLine="0"/>
      </w:pPr>
      <w:r>
        <w:rPr>
          <w:noProof/>
        </w:rPr>
        <w:drawing>
          <wp:anchor distT="0" distB="0" distL="114300" distR="114300" simplePos="0" relativeHeight="251649024" behindDoc="0" locked="0" layoutInCell="1" allowOverlap="1" wp14:anchorId="278C8132" wp14:editId="544528A4">
            <wp:simplePos x="0" y="0"/>
            <wp:positionH relativeFrom="margin">
              <wp:posOffset>24130</wp:posOffset>
            </wp:positionH>
            <wp:positionV relativeFrom="paragraph">
              <wp:posOffset>591185</wp:posOffset>
            </wp:positionV>
            <wp:extent cx="5221605" cy="2798445"/>
            <wp:effectExtent l="0" t="0" r="17145" b="1905"/>
            <wp:wrapSquare wrapText="bothSides"/>
            <wp:docPr id="63" name="图片 63"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work\HolterSystem\文档\注册\送检\最新文件\图片\脱敏文件\025、手动添加事件界面.PNG025、手动添加事件界面"/>
                    <pic:cNvPicPr>
                      <a:picLocks noChangeAspect="1"/>
                    </pic:cNvPicPr>
                  </pic:nvPicPr>
                  <pic:blipFill>
                    <a:blip r:embed="rId42"/>
                    <a:srcRect/>
                    <a:stretch>
                      <a:fillRect/>
                    </a:stretch>
                  </pic:blipFill>
                  <pic:spPr>
                    <a:xfrm>
                      <a:off x="0" y="0"/>
                      <a:ext cx="5221605" cy="2798445"/>
                    </a:xfrm>
                    <a:prstGeom prst="rect">
                      <a:avLst/>
                    </a:prstGeom>
                  </pic:spPr>
                </pic:pic>
              </a:graphicData>
            </a:graphic>
          </wp:anchor>
        </w:drawing>
      </w:r>
      <w:r>
        <w:rPr>
          <w:rFonts w:hint="eastAsia"/>
        </w:rPr>
        <w:t>在心电图编辑窗口中，可以自定义心律失常事件。</w:t>
      </w:r>
    </w:p>
    <w:p w14:paraId="28A5DA58" w14:textId="77777777" w:rsidR="00CA42D7" w:rsidRDefault="00CA42D7">
      <w:pPr>
        <w:ind w:firstLineChars="0" w:firstLine="0"/>
      </w:pPr>
    </w:p>
    <w:p w14:paraId="7DB61D89" w14:textId="77777777" w:rsidR="00CA42D7" w:rsidRDefault="00976F99">
      <w:pPr>
        <w:ind w:firstLineChars="0" w:firstLine="0"/>
      </w:pPr>
      <w:r>
        <w:rPr>
          <w:rFonts w:hint="eastAsia"/>
        </w:rPr>
        <w:t>操作如下：</w:t>
      </w:r>
    </w:p>
    <w:p w14:paraId="4E97FA1E" w14:textId="77777777" w:rsidR="00CA42D7" w:rsidRDefault="00976F99">
      <w:pPr>
        <w:ind w:firstLineChars="0" w:firstLine="0"/>
      </w:pPr>
      <w:r>
        <w:t xml:space="preserve">1. </w:t>
      </w:r>
      <w:r>
        <w:rPr>
          <w:rFonts w:hint="eastAsia"/>
        </w:rPr>
        <w:t>点击</w:t>
      </w:r>
      <w:r>
        <w:rPr>
          <w:rFonts w:hint="eastAsia"/>
          <w:noProof/>
        </w:rPr>
        <w:drawing>
          <wp:inline distT="0" distB="0" distL="0" distR="0" wp14:anchorId="7C34EE5F" wp14:editId="15A9A7B4">
            <wp:extent cx="209550" cy="209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按钮，打开医生手动标注事件开关；</w:t>
      </w:r>
    </w:p>
    <w:p w14:paraId="376339B9" w14:textId="77777777" w:rsidR="00CA42D7" w:rsidRDefault="00976F99">
      <w:pPr>
        <w:ind w:firstLineChars="0" w:firstLine="0"/>
      </w:pPr>
      <w:r>
        <w:rPr>
          <w:rFonts w:hint="eastAsia"/>
        </w:rPr>
        <w:t>2.</w:t>
      </w:r>
      <w:r>
        <w:t xml:space="preserve"> </w:t>
      </w:r>
      <w:r>
        <w:t>首先选择一段心电图；</w:t>
      </w:r>
    </w:p>
    <w:p w14:paraId="74AA4C77" w14:textId="77777777" w:rsidR="00CA42D7" w:rsidRDefault="00976F99">
      <w:pPr>
        <w:ind w:firstLineChars="0" w:firstLine="0"/>
      </w:pPr>
      <w:r>
        <w:t xml:space="preserve">3. </w:t>
      </w:r>
      <w:r>
        <w:rPr>
          <w:rFonts w:hint="eastAsia"/>
        </w:rPr>
        <w:t>选择完一段心电图后，如果包含至少一个心博，则弹出事件菜单。</w:t>
      </w:r>
    </w:p>
    <w:p w14:paraId="44445E67" w14:textId="77777777" w:rsidR="00CA42D7" w:rsidRDefault="00976F99">
      <w:pPr>
        <w:ind w:firstLineChars="0" w:firstLine="0"/>
      </w:pPr>
      <w:r>
        <w:t xml:space="preserve">4. </w:t>
      </w:r>
      <w:r>
        <w:t>选择事件类型。</w:t>
      </w:r>
    </w:p>
    <w:p w14:paraId="0DE661EC" w14:textId="77777777" w:rsidR="00CA42D7" w:rsidRDefault="00976F99">
      <w:pPr>
        <w:ind w:firstLineChars="0" w:firstLine="0"/>
      </w:pPr>
      <w:r>
        <w:rPr>
          <w:rFonts w:hint="eastAsia"/>
        </w:rPr>
        <w:t>5</w:t>
      </w:r>
      <w:r>
        <w:t xml:space="preserve">. </w:t>
      </w:r>
      <w:r>
        <w:rPr>
          <w:rFonts w:hint="eastAsia"/>
        </w:rPr>
        <w:t>在“事件统计”的“手动”分类里将看到医生手动添加的事件，如下图。</w:t>
      </w:r>
    </w:p>
    <w:p w14:paraId="5A475FAB" w14:textId="77777777" w:rsidR="00CA42D7" w:rsidRDefault="00976F99">
      <w:pPr>
        <w:ind w:firstLine="480"/>
      </w:pPr>
      <w:r>
        <w:rPr>
          <w:noProof/>
        </w:rPr>
        <w:lastRenderedPageBreak/>
        <w:drawing>
          <wp:anchor distT="0" distB="0" distL="114300" distR="114300" simplePos="0" relativeHeight="251650048" behindDoc="0" locked="0" layoutInCell="1" allowOverlap="1" wp14:anchorId="28935B2A" wp14:editId="381D2BA1">
            <wp:simplePos x="0" y="0"/>
            <wp:positionH relativeFrom="margin">
              <wp:align>center</wp:align>
            </wp:positionH>
            <wp:positionV relativeFrom="paragraph">
              <wp:posOffset>100965</wp:posOffset>
            </wp:positionV>
            <wp:extent cx="1828800" cy="37547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28800" cy="3754755"/>
                    </a:xfrm>
                    <a:prstGeom prst="rect">
                      <a:avLst/>
                    </a:prstGeom>
                  </pic:spPr>
                </pic:pic>
              </a:graphicData>
            </a:graphic>
          </wp:anchor>
        </w:drawing>
      </w:r>
    </w:p>
    <w:p w14:paraId="7F2E0127" w14:textId="77777777" w:rsidR="00CA42D7" w:rsidRDefault="00CA42D7">
      <w:pPr>
        <w:ind w:firstLine="480"/>
      </w:pPr>
    </w:p>
    <w:p w14:paraId="22EF33CD" w14:textId="77777777" w:rsidR="00CA42D7" w:rsidRDefault="00CA42D7">
      <w:pPr>
        <w:ind w:firstLine="480"/>
      </w:pPr>
    </w:p>
    <w:p w14:paraId="4DA2F20C" w14:textId="77777777" w:rsidR="00CA42D7" w:rsidRDefault="00CA42D7">
      <w:pPr>
        <w:ind w:firstLine="480"/>
      </w:pPr>
    </w:p>
    <w:p w14:paraId="7F2CA77F" w14:textId="77777777" w:rsidR="00CA42D7" w:rsidRDefault="00CA42D7">
      <w:pPr>
        <w:ind w:firstLine="480"/>
      </w:pPr>
    </w:p>
    <w:p w14:paraId="6F22BDFA" w14:textId="77777777" w:rsidR="00CA42D7" w:rsidRDefault="00CA42D7">
      <w:pPr>
        <w:ind w:firstLine="480"/>
      </w:pPr>
    </w:p>
    <w:p w14:paraId="22DF0FFD" w14:textId="77777777" w:rsidR="00CA42D7" w:rsidRDefault="00CA42D7">
      <w:pPr>
        <w:ind w:firstLine="480"/>
      </w:pPr>
    </w:p>
    <w:p w14:paraId="6275339A" w14:textId="77777777" w:rsidR="00CA42D7" w:rsidRDefault="00CA42D7">
      <w:pPr>
        <w:ind w:firstLine="480"/>
      </w:pPr>
    </w:p>
    <w:p w14:paraId="45497ADB" w14:textId="77777777" w:rsidR="00CA42D7" w:rsidRDefault="00CA42D7">
      <w:pPr>
        <w:ind w:firstLine="480"/>
      </w:pPr>
    </w:p>
    <w:p w14:paraId="2EFAEA38" w14:textId="77777777" w:rsidR="00CA42D7" w:rsidRDefault="00CA42D7">
      <w:pPr>
        <w:ind w:firstLine="480"/>
      </w:pPr>
    </w:p>
    <w:p w14:paraId="6AF824D5" w14:textId="77777777" w:rsidR="00CA42D7" w:rsidRDefault="00976F99">
      <w:pPr>
        <w:pStyle w:val="2"/>
        <w:ind w:firstLineChars="0" w:firstLine="0"/>
      </w:pPr>
      <w:bookmarkStart w:id="814" w:name="_Toc18837"/>
      <w:bookmarkStart w:id="815" w:name="_Toc28311"/>
      <w:bookmarkStart w:id="816" w:name="_Toc7216"/>
      <w:bookmarkStart w:id="817" w:name="_Toc3343"/>
      <w:bookmarkStart w:id="818" w:name="_Toc22952"/>
      <w:bookmarkStart w:id="819" w:name="_Toc10238"/>
      <w:bookmarkStart w:id="820" w:name="_Toc32392"/>
      <w:bookmarkStart w:id="821" w:name="_Toc1392"/>
      <w:bookmarkStart w:id="822" w:name="_Toc22375"/>
      <w:bookmarkStart w:id="823" w:name="_Toc23838"/>
      <w:bookmarkStart w:id="824" w:name="_Toc11785"/>
      <w:bookmarkStart w:id="825" w:name="_Toc32595"/>
      <w:bookmarkStart w:id="826" w:name="_Toc40880743"/>
      <w:bookmarkStart w:id="827" w:name="_Toc32172"/>
      <w:bookmarkStart w:id="828" w:name="_Toc38631374"/>
      <w:bookmarkStart w:id="829" w:name="_Toc13910"/>
      <w:bookmarkStart w:id="830" w:name="_Toc27773"/>
      <w:bookmarkStart w:id="831" w:name="_Toc25799"/>
      <w:bookmarkStart w:id="832" w:name="_Toc13240"/>
      <w:bookmarkStart w:id="833" w:name="_Toc10470"/>
      <w:bookmarkStart w:id="834" w:name="_Toc9874"/>
      <w:bookmarkStart w:id="835" w:name="_Toc15357"/>
      <w:bookmarkStart w:id="836" w:name="_Toc29417"/>
      <w:bookmarkStart w:id="837" w:name="_Toc24854"/>
      <w:bookmarkStart w:id="838" w:name="_Toc8600"/>
      <w:bookmarkStart w:id="839" w:name="_Toc5035"/>
      <w:bookmarkStart w:id="840" w:name="_Toc22490"/>
      <w:r>
        <w:t>5</w:t>
      </w:r>
      <w:r>
        <w:rPr>
          <w:rFonts w:hint="eastAsia"/>
        </w:rPr>
        <w:t>.2</w:t>
      </w:r>
      <w:r>
        <w:t xml:space="preserve"> </w:t>
      </w:r>
      <w:r>
        <w:rPr>
          <w:rFonts w:hint="eastAsia"/>
        </w:rPr>
        <w:t>患者信息</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4CA9EBF3" w14:textId="77777777" w:rsidR="00CA42D7" w:rsidRDefault="00976F99">
      <w:pPr>
        <w:pStyle w:val="3"/>
        <w:spacing w:line="416" w:lineRule="auto"/>
        <w:ind w:firstLineChars="0" w:firstLine="0"/>
      </w:pPr>
      <w:bookmarkStart w:id="841" w:name="_Toc5777"/>
      <w:bookmarkStart w:id="842" w:name="_Toc15327"/>
      <w:bookmarkStart w:id="843" w:name="_Toc3237"/>
      <w:bookmarkStart w:id="844" w:name="_Toc13115"/>
      <w:bookmarkStart w:id="845" w:name="_Toc21593"/>
      <w:bookmarkStart w:id="846" w:name="_Toc2523"/>
      <w:bookmarkStart w:id="847" w:name="_Toc12751"/>
      <w:bookmarkStart w:id="848" w:name="_Toc1081"/>
      <w:bookmarkStart w:id="849" w:name="_Toc16793"/>
      <w:r>
        <w:rPr>
          <w:rFonts w:hint="eastAsia"/>
        </w:rPr>
        <w:t xml:space="preserve">5.2.1 </w:t>
      </w:r>
      <w:r>
        <w:rPr>
          <w:rFonts w:hint="eastAsia"/>
        </w:rPr>
        <w:t>区域说明</w:t>
      </w:r>
      <w:bookmarkEnd w:id="841"/>
      <w:bookmarkEnd w:id="842"/>
      <w:bookmarkEnd w:id="843"/>
      <w:bookmarkEnd w:id="844"/>
      <w:bookmarkEnd w:id="845"/>
      <w:bookmarkEnd w:id="846"/>
      <w:bookmarkEnd w:id="847"/>
      <w:bookmarkEnd w:id="848"/>
      <w:bookmarkEnd w:id="849"/>
    </w:p>
    <w:p w14:paraId="2DCDAAC3" w14:textId="77777777" w:rsidR="00CA42D7" w:rsidRDefault="00976F99">
      <w:pPr>
        <w:ind w:firstLineChars="0" w:firstLine="0"/>
      </w:pPr>
      <w:r>
        <w:rPr>
          <w:rFonts w:hint="eastAsia"/>
        </w:rPr>
        <w:t>在“患者信息”界面中，包括三个区域：</w:t>
      </w:r>
    </w:p>
    <w:p w14:paraId="461CBA61" w14:textId="77777777" w:rsidR="00CA42D7" w:rsidRDefault="00976F99">
      <w:pPr>
        <w:ind w:firstLineChars="0" w:firstLine="0"/>
      </w:pPr>
      <w:ins w:id="850" w:author="张霄恒（弓雨心）" w:date="2020-06-06T16:35:00Z">
        <w:r>
          <w:rPr>
            <w:noProof/>
          </w:rPr>
          <mc:AlternateContent>
            <mc:Choice Requires="wpg">
              <w:drawing>
                <wp:anchor distT="0" distB="0" distL="114935" distR="114935" simplePos="0" relativeHeight="251664384" behindDoc="0" locked="0" layoutInCell="1" allowOverlap="1" wp14:anchorId="521FA35E" wp14:editId="22CB2BDC">
                  <wp:simplePos x="0" y="0"/>
                  <wp:positionH relativeFrom="column">
                    <wp:posOffset>34925</wp:posOffset>
                  </wp:positionH>
                  <wp:positionV relativeFrom="paragraph">
                    <wp:posOffset>181610</wp:posOffset>
                  </wp:positionV>
                  <wp:extent cx="5210175" cy="2611755"/>
                  <wp:effectExtent l="0" t="0" r="9525" b="17145"/>
                  <wp:wrapSquare wrapText="bothSides"/>
                  <wp:docPr id="58" name="组合 58"/>
                  <wp:cNvGraphicFramePr/>
                  <a:graphic xmlns:a="http://schemas.openxmlformats.org/drawingml/2006/main">
                    <a:graphicData uri="http://schemas.microsoft.com/office/word/2010/wordprocessingGroup">
                      <wpg:wgp>
                        <wpg:cNvGrpSpPr/>
                        <wpg:grpSpPr>
                          <a:xfrm>
                            <a:off x="0" y="0"/>
                            <a:ext cx="5210175" cy="2611755"/>
                            <a:chOff x="2083" y="428308"/>
                            <a:chExt cx="8288" cy="4494"/>
                          </a:xfrm>
                        </wpg:grpSpPr>
                        <pic:pic xmlns:pic="http://schemas.openxmlformats.org/drawingml/2006/picture">
                          <pic:nvPicPr>
                            <pic:cNvPr id="54" name="图片 54" descr="D:\work\HolterSystem\文档\注册\送检\最新文件\图片\脱敏文件\007、患者信息-已脱敏.PNG007、患者信息-已脱敏"/>
                            <pic:cNvPicPr>
                              <a:picLocks noChangeAspect="1"/>
                            </pic:cNvPicPr>
                          </pic:nvPicPr>
                          <pic:blipFill>
                            <a:blip r:embed="rId24"/>
                            <a:srcRect/>
                            <a:stretch>
                              <a:fillRect/>
                            </a:stretch>
                          </pic:blipFill>
                          <pic:spPr>
                            <a:xfrm>
                              <a:off x="2083" y="428308"/>
                              <a:ext cx="8288" cy="4494"/>
                            </a:xfrm>
                            <a:prstGeom prst="rect">
                              <a:avLst/>
                            </a:prstGeom>
                          </pic:spPr>
                        </pic:pic>
                        <wpg:grpSp>
                          <wpg:cNvPr id="56" name="组合 56"/>
                          <wpg:cNvGrpSpPr/>
                          <wpg:grpSpPr>
                            <a:xfrm>
                              <a:off x="5889" y="429314"/>
                              <a:ext cx="409" cy="1632"/>
                              <a:chOff x="5860" y="429391"/>
                              <a:chExt cx="409" cy="1632"/>
                            </a:xfrm>
                          </wpg:grpSpPr>
                          <pic:pic xmlns:pic="http://schemas.openxmlformats.org/drawingml/2006/picture">
                            <pic:nvPicPr>
                              <pic:cNvPr id="49" name="图片 49" descr="圈1"/>
                              <pic:cNvPicPr>
                                <a:picLocks noChangeAspect="1"/>
                              </pic:cNvPicPr>
                            </pic:nvPicPr>
                            <pic:blipFill>
                              <a:blip r:embed="rId29"/>
                              <a:stretch>
                                <a:fillRect/>
                              </a:stretch>
                            </pic:blipFill>
                            <pic:spPr>
                              <a:xfrm>
                                <a:off x="5861" y="429391"/>
                                <a:ext cx="406" cy="406"/>
                              </a:xfrm>
                              <a:prstGeom prst="rect">
                                <a:avLst/>
                              </a:prstGeom>
                            </pic:spPr>
                          </pic:pic>
                          <pic:pic xmlns:pic="http://schemas.openxmlformats.org/drawingml/2006/picture">
                            <pic:nvPicPr>
                              <pic:cNvPr id="51" name="图片 51" descr="D:\work\HolterSystem\文档\注册\送检\最新文件\图片\圈12345\透明\圈2.png圈2"/>
                              <pic:cNvPicPr>
                                <a:picLocks noChangeAspect="1"/>
                              </pic:cNvPicPr>
                            </pic:nvPicPr>
                            <pic:blipFill>
                              <a:blip r:embed="rId27"/>
                              <a:srcRect/>
                              <a:stretch>
                                <a:fillRect/>
                              </a:stretch>
                            </pic:blipFill>
                            <pic:spPr>
                              <a:xfrm>
                                <a:off x="5866" y="430051"/>
                                <a:ext cx="403" cy="403"/>
                              </a:xfrm>
                              <a:prstGeom prst="rect">
                                <a:avLst/>
                              </a:prstGeom>
                            </pic:spPr>
                          </pic:pic>
                          <pic:pic xmlns:pic="http://schemas.openxmlformats.org/drawingml/2006/picture">
                            <pic:nvPicPr>
                              <pic:cNvPr id="53" name="图片 53" descr="D:\work\HolterSystem\文档\注册\送检\最新文件\图片\圈12345\透明\圈3.png圈3"/>
                              <pic:cNvPicPr>
                                <a:picLocks noChangeAspect="1"/>
                              </pic:cNvPicPr>
                            </pic:nvPicPr>
                            <pic:blipFill>
                              <a:blip r:embed="rId57"/>
                              <a:srcRect/>
                              <a:stretch>
                                <a:fillRect/>
                              </a:stretch>
                            </pic:blipFill>
                            <pic:spPr>
                              <a:xfrm>
                                <a:off x="5860" y="430615"/>
                                <a:ext cx="407" cy="408"/>
                              </a:xfrm>
                              <a:prstGeom prst="rect">
                                <a:avLst/>
                              </a:prstGeom>
                            </pic:spPr>
                          </pic:pic>
                        </wpg:grpSp>
                      </wpg:wgp>
                    </a:graphicData>
                  </a:graphic>
                </wp:anchor>
              </w:drawing>
            </mc:Choice>
            <mc:Fallback xmlns:wpsCustomData="http://www.wps.cn/officeDocument/2013/wpsCustomData">
              <w:pict>
                <v:group id="_x0000_s1026" o:spid="_x0000_s1026" o:spt="203" style="position:absolute;left:0pt;margin-left:2.75pt;margin-top:14.3pt;height:205.65pt;width:410.25pt;mso-wrap-distance-bottom:0pt;mso-wrap-distance-left:9.05pt;mso-wrap-distance-right:9.05pt;mso-wrap-distance-top:0pt;z-index:251664384;mso-width-relative:page;mso-height-relative:page;" coordorigin="2083,428308" coordsize="8288,4494" o:gfxdata="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">
                  <o:lock v:ext="edit" aspectratio="f"/>
                  <v:shape id="_x0000_s1026" o:spid="_x0000_s1026" o:spt="75" alt="D:\work\HolterSystem\文档\注册\送检\最新文件\图片\脱敏文件\007、患者信息-已脱敏.PNG007、患者信息-已脱敏" type="#_x0000_t75" style="position:absolute;left:2083;top:428308;height:4494;width:8288;" filled="f" o:preferrelative="t" stroked="f" coordsize="21600,21600" o:gfxdata="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xH8vQAA&#10;ANsAAAAPAAAAAAAAAAEAIAAAACIAAABkcnMvZG93bnJldi54bWxQSwECFAAUAAAACACHTuJAMy8F&#10;njsAAAA5AAAAEAAAAAAAAAABACAAAAAMAQAAZHJzL3NoYXBleG1sLnhtbFBLBQYAAAAABgAGAFsB&#10;AAC2AwAAAAA=&#10;">
                    <v:fill on="f" focussize="0,0"/>
                    <v:stroke on="f"/>
                    <v:imagedata r:id="rId58" o:title=""/>
                    <o:lock v:ext="edit" aspectratio="t"/>
                  </v:shape>
                  <v:group id="_x0000_s1026" o:spid="_x0000_s1026" o:spt="203" style="position:absolute;left:5889;top:429314;height:1632;width:409;" coordorigin="5860,429391" coordsize="409,1632"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_x0000_s1026" o:spid="_x0000_s1026" o:spt="75" alt="圈1" type="#_x0000_t75" style="position:absolute;left:5861;top:429391;height:406;width:406;" filled="f" o:preferrelative="t" stroked="f" coordsize="21600,21600" o:gfxdata="UEsDBAoAAAAAAIdO4kAAAAAAAAAAAAAAAAAEAAAAZHJzL1BLAwQUAAAACACHTuJAdSkQIbwAAADb&#10;AAAADwAAAGRycy9kb3ducmV2LnhtbEWPT4vCMBTE78J+h/AW9qapskj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ECG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_x0000_s1026" o:spid="_x0000_s1026" o:spt="75" alt="D:\work\HolterSystem\文档\注册\送检\最新文件\图片\圈12345\透明\圈2.png圈2" type="#_x0000_t75" style="position:absolute;left:5866;top:430051;height:403;width:403;" filled="f" o:preferrelative="t" stroked="f" coordsize="21600,21600" o:gfxdata="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B7c28AAAA&#10;2wAAAA8AAAAAAAAAAQAgAAAAIgAAAGRycy9kb3ducmV2LnhtbFBLAQIUABQAAAAIAIdO4kAzLwWe&#10;OwAAADkAAAAQAAAAAAAAAAEAIAAAAAsBAABkcnMvc2hhcGV4bWwueG1sUEsFBgAAAAAGAAYAWwEA&#10;ALUDAAAAAA==&#10;">
                      <v:fill on="f" focussize="0,0"/>
                      <v:stroke on="f"/>
                      <v:imagedata r:id="rId30" o:title=""/>
                      <o:lock v:ext="edit" aspectratio="t"/>
                    </v:shape>
                    <v:shape id="_x0000_s1026" o:spid="_x0000_s1026" o:spt="75" alt="D:\work\HolterSystem\文档\注册\送检\最新文件\图片\圈12345\透明\圈3.png圈3" type="#_x0000_t75" style="position:absolute;left:5860;top:430615;height:408;width:407;" filled="f" o:preferrelative="t" stroked="f" coordsize="21600,21600" o:gfxdata="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tK8a/&#10;AAAA2wAAAA8AAAAAAAAAAQAgAAAAIgAAAGRycy9kb3ducmV2LnhtbFBLAQIUABQAAAAIAIdO4kAz&#10;LwWeOwAAADkAAAAQAAAAAAAAAAEAIAAAAA4BAABkcnMvc2hhcGV4bWwueG1sUEsFBgAAAAAGAAYA&#10;WwEAALgDAAAAAA==&#10;">
                      <v:fill on="f" focussize="0,0"/>
                      <v:stroke on="f"/>
                      <v:imagedata r:id="rId59" o:title=""/>
                      <o:lock v:ext="edit" aspectratio="t"/>
                    </v:shape>
                  </v:group>
                  <w10:wrap type="square"/>
                </v:group>
              </w:pict>
            </mc:Fallback>
          </mc:AlternateContent>
        </w:r>
      </w:ins>
    </w:p>
    <w:p w14:paraId="5726F646" w14:textId="77777777" w:rsidR="00CA42D7" w:rsidRDefault="00CA42D7">
      <w:pPr>
        <w:ind w:firstLineChars="0" w:firstLine="0"/>
      </w:pPr>
    </w:p>
    <w:p w14:paraId="0CC2CFDF" w14:textId="77777777" w:rsidR="00CA42D7" w:rsidRDefault="00976F99">
      <w:pPr>
        <w:ind w:firstLineChars="0" w:firstLine="0"/>
        <w:rPr>
          <w:b/>
          <w:bCs/>
        </w:rPr>
      </w:pPr>
      <w:r>
        <w:rPr>
          <w:rFonts w:hint="eastAsia"/>
          <w:b/>
          <w:bCs/>
        </w:rPr>
        <w:lastRenderedPageBreak/>
        <w:t>区域</w:t>
      </w:r>
      <w:r>
        <w:rPr>
          <w:rFonts w:hint="eastAsia"/>
          <w:b/>
          <w:bCs/>
        </w:rPr>
        <w:t>1</w:t>
      </w:r>
      <w:r>
        <w:rPr>
          <w:rFonts w:hint="eastAsia"/>
          <w:b/>
          <w:bCs/>
        </w:rPr>
        <w:t>：患者信息</w:t>
      </w:r>
    </w:p>
    <w:p w14:paraId="28AD5BD4" w14:textId="77777777" w:rsidR="00CA42D7" w:rsidRDefault="00976F99">
      <w:pPr>
        <w:spacing w:line="400" w:lineRule="exact"/>
        <w:ind w:firstLineChars="0" w:firstLine="0"/>
      </w:pPr>
      <w:r>
        <w:rPr>
          <w:rFonts w:hint="eastAsia"/>
        </w:rPr>
        <w:t>1.</w:t>
      </w:r>
      <w:r>
        <w:t xml:space="preserve"> </w:t>
      </w:r>
      <w:r>
        <w:rPr>
          <w:rFonts w:hint="eastAsia"/>
        </w:rPr>
        <w:t>姓名</w:t>
      </w:r>
    </w:p>
    <w:p w14:paraId="1DA8A83D" w14:textId="77777777" w:rsidR="00CA42D7" w:rsidRDefault="00976F99">
      <w:pPr>
        <w:spacing w:line="400" w:lineRule="exact"/>
        <w:ind w:firstLineChars="0" w:firstLine="0"/>
      </w:pPr>
      <w:r>
        <w:rPr>
          <w:rFonts w:hint="eastAsia"/>
        </w:rPr>
        <w:t>2.</w:t>
      </w:r>
      <w:r>
        <w:t xml:space="preserve"> </w:t>
      </w:r>
      <w:r>
        <w:rPr>
          <w:rFonts w:hint="eastAsia"/>
        </w:rPr>
        <w:t>生日</w:t>
      </w:r>
    </w:p>
    <w:p w14:paraId="6A4AE5ED" w14:textId="77777777" w:rsidR="00CA42D7" w:rsidRDefault="00976F99">
      <w:pPr>
        <w:spacing w:line="400" w:lineRule="exact"/>
        <w:ind w:firstLineChars="0" w:firstLine="0"/>
      </w:pPr>
      <w:r>
        <w:rPr>
          <w:rFonts w:hint="eastAsia"/>
        </w:rPr>
        <w:t>3.</w:t>
      </w:r>
      <w:r>
        <w:t xml:space="preserve"> </w:t>
      </w:r>
      <w:r>
        <w:rPr>
          <w:rFonts w:hint="eastAsia"/>
        </w:rPr>
        <w:t>性别</w:t>
      </w:r>
    </w:p>
    <w:p w14:paraId="5663B706" w14:textId="77777777" w:rsidR="00CA42D7" w:rsidRDefault="00976F99">
      <w:pPr>
        <w:spacing w:line="400" w:lineRule="exact"/>
        <w:ind w:firstLineChars="0" w:firstLine="0"/>
      </w:pPr>
      <w:r>
        <w:rPr>
          <w:rFonts w:hint="eastAsia"/>
        </w:rPr>
        <w:t>4.</w:t>
      </w:r>
      <w:r>
        <w:t xml:space="preserve"> </w:t>
      </w:r>
      <w:r>
        <w:rPr>
          <w:rFonts w:hint="eastAsia"/>
        </w:rPr>
        <w:t>个人病史</w:t>
      </w:r>
    </w:p>
    <w:p w14:paraId="4A7139AB" w14:textId="77777777" w:rsidR="00CA42D7" w:rsidRDefault="00976F99">
      <w:pPr>
        <w:spacing w:line="400" w:lineRule="exact"/>
        <w:ind w:firstLineChars="0" w:firstLine="0"/>
      </w:pPr>
      <w:r>
        <w:rPr>
          <w:rFonts w:hint="eastAsia"/>
        </w:rPr>
        <w:t>5.</w:t>
      </w:r>
      <w:r>
        <w:t xml:space="preserve"> </w:t>
      </w:r>
      <w:r>
        <w:rPr>
          <w:rFonts w:hint="eastAsia"/>
        </w:rPr>
        <w:t>身高</w:t>
      </w:r>
    </w:p>
    <w:p w14:paraId="74BE42D0" w14:textId="77777777" w:rsidR="00CA42D7" w:rsidRDefault="00976F99">
      <w:pPr>
        <w:spacing w:line="400" w:lineRule="exact"/>
        <w:ind w:firstLineChars="0" w:firstLine="0"/>
      </w:pPr>
      <w:r>
        <w:rPr>
          <w:rFonts w:hint="eastAsia"/>
        </w:rPr>
        <w:t>6.</w:t>
      </w:r>
      <w:r>
        <w:t xml:space="preserve"> </w:t>
      </w:r>
      <w:r>
        <w:rPr>
          <w:rFonts w:hint="eastAsia"/>
        </w:rPr>
        <w:t>体重</w:t>
      </w:r>
    </w:p>
    <w:p w14:paraId="421622C5" w14:textId="77777777" w:rsidR="00CA42D7" w:rsidRDefault="00976F99">
      <w:pPr>
        <w:spacing w:line="400" w:lineRule="exact"/>
        <w:ind w:firstLineChars="0" w:firstLine="0"/>
      </w:pPr>
      <w:r>
        <w:rPr>
          <w:rFonts w:hint="eastAsia"/>
        </w:rPr>
        <w:t>7.</w:t>
      </w:r>
      <w:r>
        <w:t xml:space="preserve"> </w:t>
      </w:r>
      <w:r>
        <w:rPr>
          <w:rFonts w:hint="eastAsia"/>
        </w:rPr>
        <w:t>手机号</w:t>
      </w:r>
    </w:p>
    <w:p w14:paraId="6640A71F" w14:textId="77777777" w:rsidR="00CA42D7" w:rsidRDefault="00976F99">
      <w:pPr>
        <w:ind w:firstLineChars="0" w:firstLine="0"/>
        <w:rPr>
          <w:b/>
          <w:bCs/>
        </w:rPr>
      </w:pPr>
      <w:r>
        <w:rPr>
          <w:rFonts w:hint="eastAsia"/>
          <w:b/>
          <w:bCs/>
        </w:rPr>
        <w:t>区域</w:t>
      </w:r>
      <w:r>
        <w:rPr>
          <w:rFonts w:hint="eastAsia"/>
          <w:b/>
          <w:bCs/>
        </w:rPr>
        <w:t>2</w:t>
      </w:r>
      <w:r>
        <w:rPr>
          <w:rFonts w:hint="eastAsia"/>
          <w:b/>
          <w:bCs/>
        </w:rPr>
        <w:t>：参数</w:t>
      </w:r>
    </w:p>
    <w:p w14:paraId="59583C02" w14:textId="77777777" w:rsidR="00CA42D7" w:rsidRDefault="00976F99">
      <w:pPr>
        <w:spacing w:line="400" w:lineRule="exact"/>
        <w:ind w:firstLineChars="0" w:firstLine="0"/>
      </w:pPr>
      <w:r>
        <w:rPr>
          <w:rFonts w:hint="eastAsia"/>
        </w:rPr>
        <w:t>1.</w:t>
      </w:r>
      <w:r>
        <w:t xml:space="preserve"> </w:t>
      </w:r>
      <w:r>
        <w:rPr>
          <w:rFonts w:hint="eastAsia"/>
        </w:rPr>
        <w:t>开始日期</w:t>
      </w:r>
    </w:p>
    <w:p w14:paraId="2902FA36" w14:textId="77777777" w:rsidR="00CA42D7" w:rsidRDefault="00976F99">
      <w:pPr>
        <w:spacing w:line="400" w:lineRule="exact"/>
        <w:ind w:firstLineChars="0" w:firstLine="0"/>
      </w:pPr>
      <w:r>
        <w:rPr>
          <w:rFonts w:hint="eastAsia"/>
        </w:rPr>
        <w:t>2.</w:t>
      </w:r>
      <w:r>
        <w:t xml:space="preserve"> </w:t>
      </w:r>
      <w:r>
        <w:rPr>
          <w:rFonts w:hint="eastAsia"/>
        </w:rPr>
        <w:t>开始时间</w:t>
      </w:r>
    </w:p>
    <w:p w14:paraId="7245A927" w14:textId="77777777" w:rsidR="00CA42D7" w:rsidRDefault="00976F99">
      <w:pPr>
        <w:spacing w:line="400" w:lineRule="exact"/>
        <w:ind w:firstLineChars="0" w:firstLine="0"/>
      </w:pPr>
      <w:r>
        <w:rPr>
          <w:rFonts w:hint="eastAsia"/>
        </w:rPr>
        <w:t>3.</w:t>
      </w:r>
      <w:r>
        <w:t xml:space="preserve"> </w:t>
      </w:r>
      <w:r>
        <w:rPr>
          <w:rFonts w:hint="eastAsia"/>
        </w:rPr>
        <w:t>记录器编号</w:t>
      </w:r>
    </w:p>
    <w:p w14:paraId="75773E91" w14:textId="77777777" w:rsidR="00CA42D7" w:rsidRDefault="00976F99">
      <w:pPr>
        <w:ind w:firstLineChars="0" w:firstLine="0"/>
        <w:rPr>
          <w:b/>
          <w:bCs/>
        </w:rPr>
      </w:pPr>
      <w:r>
        <w:rPr>
          <w:rFonts w:hint="eastAsia"/>
          <w:b/>
          <w:bCs/>
        </w:rPr>
        <w:t>区域</w:t>
      </w:r>
      <w:r>
        <w:rPr>
          <w:rFonts w:hint="eastAsia"/>
          <w:b/>
          <w:bCs/>
        </w:rPr>
        <w:t>3</w:t>
      </w:r>
      <w:r>
        <w:rPr>
          <w:rFonts w:hint="eastAsia"/>
          <w:b/>
          <w:bCs/>
        </w:rPr>
        <w:t>：分析参数设置及重新分析</w:t>
      </w:r>
    </w:p>
    <w:p w14:paraId="7AA83530" w14:textId="77777777" w:rsidR="00CA42D7" w:rsidRDefault="00976F99">
      <w:pPr>
        <w:spacing w:line="400" w:lineRule="exact"/>
        <w:ind w:firstLineChars="0" w:firstLine="0"/>
      </w:pPr>
      <w:r>
        <w:rPr>
          <w:rFonts w:hint="eastAsia"/>
        </w:rPr>
        <w:t>1.</w:t>
      </w:r>
      <w:r>
        <w:t xml:space="preserve"> </w:t>
      </w:r>
      <w:r>
        <w:rPr>
          <w:rFonts w:hint="eastAsia"/>
        </w:rPr>
        <w:t>分析参数设置</w:t>
      </w:r>
    </w:p>
    <w:p w14:paraId="220D5DA9" w14:textId="77777777" w:rsidR="00CA42D7" w:rsidRDefault="00976F99">
      <w:pPr>
        <w:spacing w:line="400" w:lineRule="exact"/>
        <w:ind w:firstLineChars="0" w:firstLine="0"/>
      </w:pPr>
      <w:r>
        <w:rPr>
          <w:rFonts w:hint="eastAsia"/>
        </w:rPr>
        <w:t>2.</w:t>
      </w:r>
      <w:r>
        <w:t xml:space="preserve"> </w:t>
      </w:r>
      <w:r>
        <w:rPr>
          <w:rFonts w:hint="eastAsia"/>
        </w:rPr>
        <w:t>重新分析</w:t>
      </w:r>
    </w:p>
    <w:p w14:paraId="75CEF388" w14:textId="77777777" w:rsidR="00CA42D7" w:rsidRDefault="00976F99">
      <w:pPr>
        <w:pStyle w:val="3"/>
        <w:spacing w:line="416" w:lineRule="auto"/>
        <w:ind w:firstLineChars="0" w:firstLine="0"/>
      </w:pPr>
      <w:bookmarkStart w:id="851" w:name="_Toc753"/>
      <w:bookmarkStart w:id="852" w:name="_Toc7440"/>
      <w:bookmarkStart w:id="853" w:name="_Toc7935"/>
      <w:bookmarkStart w:id="854" w:name="_Toc23659"/>
      <w:bookmarkStart w:id="855" w:name="_Toc27364"/>
      <w:bookmarkStart w:id="856" w:name="_Toc25275"/>
      <w:bookmarkStart w:id="857" w:name="_Toc12288"/>
      <w:bookmarkStart w:id="858" w:name="_Toc32289"/>
      <w:bookmarkStart w:id="859" w:name="_Toc29844"/>
      <w:bookmarkStart w:id="860" w:name="_Toc22946"/>
      <w:bookmarkStart w:id="861" w:name="_Toc38631375"/>
      <w:bookmarkStart w:id="862" w:name="_Toc12140"/>
      <w:bookmarkStart w:id="863" w:name="_Toc28063"/>
      <w:bookmarkStart w:id="864" w:name="_Toc9676"/>
      <w:bookmarkStart w:id="865" w:name="_Toc31341"/>
      <w:bookmarkStart w:id="866" w:name="_Toc25937"/>
      <w:bookmarkStart w:id="867" w:name="_Toc24007"/>
      <w:bookmarkStart w:id="868" w:name="_Toc5757"/>
      <w:bookmarkStart w:id="869" w:name="_Toc3348"/>
      <w:bookmarkStart w:id="870" w:name="_Toc8511"/>
      <w:bookmarkStart w:id="871" w:name="_Toc31560"/>
      <w:bookmarkStart w:id="872" w:name="_Toc11286"/>
      <w:bookmarkStart w:id="873" w:name="_Toc22427"/>
      <w:bookmarkStart w:id="874" w:name="_Toc17909"/>
      <w:bookmarkStart w:id="875" w:name="_Toc27550"/>
      <w:bookmarkStart w:id="876" w:name="_Toc40880744"/>
      <w:bookmarkStart w:id="877" w:name="_Toc5532"/>
      <w:r>
        <w:rPr>
          <w:rFonts w:hint="eastAsia"/>
        </w:rPr>
        <w:t xml:space="preserve">5.2.2 </w:t>
      </w:r>
      <w:r>
        <w:rPr>
          <w:rFonts w:hint="eastAsia"/>
        </w:rPr>
        <w:t>分析参数设置</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1F61B220" w14:textId="77777777" w:rsidR="00CA42D7" w:rsidRDefault="00976F99">
      <w:pPr>
        <w:ind w:firstLineChars="0" w:firstLine="0"/>
      </w:pPr>
      <w:r>
        <w:rPr>
          <w:noProof/>
        </w:rPr>
        <w:drawing>
          <wp:anchor distT="0" distB="0" distL="114935" distR="114935" simplePos="0" relativeHeight="251660288" behindDoc="0" locked="0" layoutInCell="1" allowOverlap="1" wp14:anchorId="675E612C" wp14:editId="2AC2D56A">
            <wp:simplePos x="0" y="0"/>
            <wp:positionH relativeFrom="column">
              <wp:posOffset>-60325</wp:posOffset>
            </wp:positionH>
            <wp:positionV relativeFrom="paragraph">
              <wp:posOffset>337185</wp:posOffset>
            </wp:positionV>
            <wp:extent cx="5256530" cy="3693160"/>
            <wp:effectExtent l="0" t="0" r="1270" b="2540"/>
            <wp:wrapSquare wrapText="bothSides"/>
            <wp:docPr id="9" name="图片 9"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work\HolterSystem\文档\注册\送检\最新文件\图片\脱敏文件\022、分析参数设置-已脱敏.PNG022、分析参数设置-已脱敏"/>
                    <pic:cNvPicPr>
                      <a:picLocks noChangeAspect="1"/>
                    </pic:cNvPicPr>
                  </pic:nvPicPr>
                  <pic:blipFill>
                    <a:blip r:embed="rId33"/>
                    <a:srcRect/>
                    <a:stretch>
                      <a:fillRect/>
                    </a:stretch>
                  </pic:blipFill>
                  <pic:spPr>
                    <a:xfrm>
                      <a:off x="0" y="0"/>
                      <a:ext cx="5256530" cy="3693160"/>
                    </a:xfrm>
                    <a:prstGeom prst="rect">
                      <a:avLst/>
                    </a:prstGeom>
                    <a:noFill/>
                    <a:ln>
                      <a:noFill/>
                    </a:ln>
                  </pic:spPr>
                </pic:pic>
              </a:graphicData>
            </a:graphic>
          </wp:anchor>
        </w:drawing>
      </w:r>
      <w:r>
        <w:rPr>
          <w:rFonts w:hint="eastAsia"/>
        </w:rPr>
        <w:t>可以对此记录的分析参数进行参数设置，操作步骤如下：</w:t>
      </w:r>
    </w:p>
    <w:p w14:paraId="01FB4A13" w14:textId="77777777" w:rsidR="00CA42D7" w:rsidRDefault="00976F99">
      <w:pPr>
        <w:ind w:firstLineChars="0" w:firstLine="0"/>
      </w:pPr>
      <w:r>
        <w:rPr>
          <w:rFonts w:hint="eastAsia"/>
        </w:rPr>
        <w:lastRenderedPageBreak/>
        <w:t>1.</w:t>
      </w:r>
      <w:r>
        <w:t xml:space="preserve"> </w:t>
      </w:r>
      <w:r>
        <w:rPr>
          <w:rFonts w:hint="eastAsia"/>
        </w:rPr>
        <w:t>对室上性节律、室性节律进行设置，输入数字，详细操作说明见“参数设置”章节；</w:t>
      </w:r>
    </w:p>
    <w:p w14:paraId="20556337" w14:textId="77777777" w:rsidR="00CA42D7" w:rsidRDefault="00976F99">
      <w:pPr>
        <w:ind w:firstLineChars="0" w:firstLine="0"/>
      </w:pPr>
      <w:r>
        <w:rPr>
          <w:rFonts w:hint="eastAsia"/>
        </w:rPr>
        <w:t>2.</w:t>
      </w:r>
      <w:r>
        <w:t xml:space="preserve"> </w:t>
      </w:r>
      <w:r>
        <w:rPr>
          <w:rFonts w:hint="eastAsia"/>
        </w:rPr>
        <w:t>在导联选择中选择主分析导联，主分析导联对自动分析结果有很大的影响，请选择全程波形较好、特异性较好的</w:t>
      </w:r>
      <w:r>
        <w:t xml:space="preserve">ECG </w:t>
      </w:r>
      <w:r>
        <w:t>通道作为分析主</w:t>
      </w:r>
      <w:r>
        <w:rPr>
          <w:rFonts w:hint="eastAsia"/>
        </w:rPr>
        <w:t>通道，详细操作说明见“参数设置”章节；</w:t>
      </w:r>
    </w:p>
    <w:p w14:paraId="06CC0430" w14:textId="77777777" w:rsidR="00CA42D7" w:rsidRDefault="00976F99">
      <w:pPr>
        <w:ind w:firstLineChars="0" w:firstLine="0"/>
      </w:pPr>
      <w:r>
        <w:rPr>
          <w:rFonts w:hint="eastAsia"/>
        </w:rPr>
        <w:t>3.</w:t>
      </w:r>
      <w:r>
        <w:t xml:space="preserve"> </w:t>
      </w:r>
      <w:r>
        <w:rPr>
          <w:rFonts w:hint="eastAsia"/>
        </w:rPr>
        <w:t>点击“确定”，此条记录的参数将被保存。</w:t>
      </w:r>
    </w:p>
    <w:p w14:paraId="5BC94954" w14:textId="77777777" w:rsidR="00CA42D7" w:rsidRDefault="00976F99">
      <w:pPr>
        <w:pStyle w:val="3"/>
        <w:ind w:firstLineChars="0" w:firstLine="0"/>
      </w:pPr>
      <w:bookmarkStart w:id="878" w:name="_Toc474"/>
      <w:bookmarkStart w:id="879" w:name="_Toc1861"/>
      <w:bookmarkStart w:id="880" w:name="_Toc10735"/>
      <w:bookmarkStart w:id="881" w:name="_Toc11432"/>
      <w:bookmarkStart w:id="882" w:name="_Toc26944"/>
      <w:bookmarkStart w:id="883" w:name="_Toc32203"/>
      <w:bookmarkStart w:id="884" w:name="_Toc2475"/>
      <w:bookmarkStart w:id="885" w:name="_Toc38631376"/>
      <w:bookmarkStart w:id="886" w:name="_Toc20835"/>
      <w:bookmarkStart w:id="887" w:name="_Toc1841"/>
      <w:bookmarkStart w:id="888" w:name="_Toc8425"/>
      <w:bookmarkStart w:id="889" w:name="_Toc11425"/>
      <w:bookmarkStart w:id="890" w:name="_Toc23375"/>
      <w:bookmarkStart w:id="891" w:name="_Toc11457"/>
      <w:bookmarkStart w:id="892" w:name="_Toc506"/>
      <w:bookmarkStart w:id="893" w:name="_Toc16680"/>
      <w:bookmarkStart w:id="894" w:name="_Toc5069"/>
      <w:bookmarkStart w:id="895" w:name="_Toc13487"/>
      <w:bookmarkStart w:id="896" w:name="_Toc29000"/>
      <w:bookmarkStart w:id="897" w:name="_Toc18647"/>
      <w:bookmarkStart w:id="898" w:name="_Toc22085"/>
      <w:bookmarkStart w:id="899" w:name="_Toc4450"/>
      <w:bookmarkStart w:id="900" w:name="_Toc20065"/>
      <w:bookmarkStart w:id="901" w:name="_Toc201"/>
      <w:bookmarkStart w:id="902" w:name="_Toc8916"/>
      <w:bookmarkStart w:id="903" w:name="_Toc17734"/>
      <w:bookmarkStart w:id="904" w:name="_Toc40880745"/>
      <w:r>
        <w:rPr>
          <w:rFonts w:hint="eastAsia"/>
        </w:rPr>
        <w:t xml:space="preserve">5.2.3 </w:t>
      </w:r>
      <w:r>
        <w:rPr>
          <w:rFonts w:hint="eastAsia"/>
        </w:rPr>
        <w:t>重新分析</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540EF594" w14:textId="77777777" w:rsidR="00CA42D7" w:rsidRDefault="00976F99">
      <w:pPr>
        <w:ind w:firstLine="480"/>
      </w:pPr>
      <w:r>
        <w:rPr>
          <w:rFonts w:hint="eastAsia"/>
        </w:rPr>
        <w:t>根据设置好的参数，点击“重新分析”，将对记录进行重新分析，并保存分析结果。在分析过程种将进行自动检测</w:t>
      </w:r>
      <w:r>
        <w:t>QRS</w:t>
      </w:r>
      <w:r>
        <w:rPr>
          <w:rFonts w:hint="eastAsia"/>
        </w:rPr>
        <w:t>、</w:t>
      </w:r>
      <w:r>
        <w:t xml:space="preserve">QRS </w:t>
      </w:r>
      <w:r>
        <w:t>形态归类</w:t>
      </w:r>
      <w:r>
        <w:rPr>
          <w:rFonts w:hint="eastAsia"/>
        </w:rPr>
        <w:t>、</w:t>
      </w:r>
      <w:r>
        <w:t>建立</w:t>
      </w:r>
      <w:r>
        <w:t xml:space="preserve">QRS </w:t>
      </w:r>
      <w:r>
        <w:t>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14:paraId="5CF01557" w14:textId="77777777" w:rsidR="00CA42D7" w:rsidRDefault="00976F99">
      <w:pPr>
        <w:pStyle w:val="2"/>
        <w:ind w:firstLineChars="0" w:firstLine="0"/>
      </w:pPr>
      <w:bookmarkStart w:id="905" w:name="_Toc14287"/>
      <w:bookmarkStart w:id="906" w:name="_Toc32359"/>
      <w:bookmarkStart w:id="907" w:name="_Toc1032"/>
      <w:bookmarkStart w:id="908" w:name="_Toc14610"/>
      <w:bookmarkStart w:id="909" w:name="_Toc19520"/>
      <w:bookmarkStart w:id="910" w:name="_Toc15836"/>
      <w:bookmarkStart w:id="911" w:name="_Toc13554"/>
      <w:bookmarkStart w:id="912" w:name="_Toc16910"/>
      <w:bookmarkStart w:id="913" w:name="_Toc2020"/>
      <w:bookmarkStart w:id="914" w:name="_Toc31186"/>
      <w:bookmarkStart w:id="915" w:name="_Toc20365"/>
      <w:bookmarkStart w:id="916" w:name="_Toc4373"/>
      <w:bookmarkStart w:id="917" w:name="_Toc31783"/>
      <w:bookmarkStart w:id="918" w:name="_Toc25962"/>
      <w:bookmarkStart w:id="919" w:name="_Toc11232"/>
      <w:bookmarkStart w:id="920" w:name="_Toc32015"/>
      <w:bookmarkStart w:id="921" w:name="_Toc9812"/>
      <w:bookmarkStart w:id="922" w:name="_Toc21049"/>
      <w:bookmarkStart w:id="923" w:name="_Toc40880746"/>
      <w:bookmarkStart w:id="924" w:name="_Toc11438"/>
      <w:bookmarkStart w:id="925" w:name="_Toc8048"/>
      <w:bookmarkStart w:id="926" w:name="_Toc6690"/>
      <w:bookmarkStart w:id="927" w:name="_Toc29411"/>
      <w:bookmarkStart w:id="928" w:name="_Toc31620"/>
      <w:bookmarkStart w:id="929" w:name="_Toc13806"/>
      <w:bookmarkStart w:id="930" w:name="_Toc26663"/>
      <w:bookmarkStart w:id="931" w:name="_Toc38631377"/>
      <w:r>
        <w:t>5</w:t>
      </w:r>
      <w:r>
        <w:rPr>
          <w:rFonts w:hint="eastAsia"/>
        </w:rPr>
        <w:t>.3</w:t>
      </w:r>
      <w:r>
        <w:t xml:space="preserve"> </w:t>
      </w:r>
      <w:r>
        <w:rPr>
          <w:rFonts w:hint="eastAsia"/>
        </w:rPr>
        <w:t>编辑模板</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bookmarkStart w:id="932" w:name="_Toc31555"/>
    <w:bookmarkStart w:id="933" w:name="_Toc12077"/>
    <w:bookmarkStart w:id="934" w:name="_Toc19103"/>
    <w:bookmarkStart w:id="935" w:name="_Toc18772"/>
    <w:bookmarkStart w:id="936" w:name="_Toc22597"/>
    <w:bookmarkStart w:id="937" w:name="_Toc16323"/>
    <w:p w14:paraId="016F9E00" w14:textId="77777777" w:rsidR="00CA42D7" w:rsidRDefault="00976F99">
      <w:pPr>
        <w:ind w:firstLineChars="0" w:firstLine="0"/>
        <w:outlineLvl w:val="2"/>
        <w:rPr>
          <w:b/>
          <w:bCs/>
          <w:sz w:val="32"/>
          <w:szCs w:val="32"/>
        </w:rPr>
      </w:pPr>
      <w:r>
        <w:rPr>
          <w:rFonts w:hint="eastAsia"/>
          <w:b/>
          <w:bCs/>
          <w:noProof/>
          <w:sz w:val="32"/>
          <w:szCs w:val="32"/>
        </w:rPr>
        <mc:AlternateContent>
          <mc:Choice Requires="wpg">
            <w:drawing>
              <wp:anchor distT="0" distB="0" distL="114935" distR="114935" simplePos="0" relativeHeight="251665408" behindDoc="0" locked="0" layoutInCell="1" allowOverlap="1" wp14:anchorId="0F8203BA" wp14:editId="09D59D3D">
                <wp:simplePos x="0" y="0"/>
                <wp:positionH relativeFrom="column">
                  <wp:posOffset>-4445</wp:posOffset>
                </wp:positionH>
                <wp:positionV relativeFrom="paragraph">
                  <wp:posOffset>45085</wp:posOffset>
                </wp:positionV>
                <wp:extent cx="5260340" cy="2852420"/>
                <wp:effectExtent l="0" t="0" r="16510" b="5080"/>
                <wp:wrapSquare wrapText="bothSides"/>
                <wp:docPr id="65" name="组合 65"/>
                <wp:cNvGraphicFramePr/>
                <a:graphic xmlns:a="http://schemas.openxmlformats.org/drawingml/2006/main">
                  <a:graphicData uri="http://schemas.microsoft.com/office/word/2010/wordprocessingGroup">
                    <wpg:wgp>
                      <wpg:cNvGrpSpPr/>
                      <wpg:grpSpPr>
                        <a:xfrm>
                          <a:off x="0" y="0"/>
                          <a:ext cx="5260340" cy="2852420"/>
                          <a:chOff x="2414" y="465173"/>
                          <a:chExt cx="8284" cy="4492"/>
                        </a:xfrm>
                      </wpg:grpSpPr>
                      <pic:pic xmlns:pic="http://schemas.openxmlformats.org/drawingml/2006/picture">
                        <pic:nvPicPr>
                          <pic:cNvPr id="1" name="图片 1" descr="D:\work\HolterSystem\文档\注册\送检\最新文件\图片\脱敏文件\004、编辑模板界面-已脱敏.PNG004、编辑模板界面-已脱敏"/>
                          <pic:cNvPicPr>
                            <a:picLocks noChangeAspect="1"/>
                          </pic:cNvPicPr>
                        </pic:nvPicPr>
                        <pic:blipFill>
                          <a:blip r:embed="rId60"/>
                          <a:srcRect/>
                          <a:stretch>
                            <a:fillRect/>
                          </a:stretch>
                        </pic:blipFill>
                        <pic:spPr>
                          <a:xfrm>
                            <a:off x="2414" y="465173"/>
                            <a:ext cx="8284" cy="4492"/>
                          </a:xfrm>
                          <a:prstGeom prst="rect">
                            <a:avLst/>
                          </a:prstGeom>
                        </pic:spPr>
                      </pic:pic>
                      <pic:pic xmlns:pic="http://schemas.openxmlformats.org/drawingml/2006/picture">
                        <pic:nvPicPr>
                          <pic:cNvPr id="59" name="图片 59" descr="圈1"/>
                          <pic:cNvPicPr>
                            <a:picLocks noChangeAspect="1"/>
                          </pic:cNvPicPr>
                        </pic:nvPicPr>
                        <pic:blipFill>
                          <a:blip r:embed="rId29"/>
                          <a:stretch>
                            <a:fillRect/>
                          </a:stretch>
                        </pic:blipFill>
                        <pic:spPr>
                          <a:xfrm>
                            <a:off x="2539" y="466323"/>
                            <a:ext cx="406" cy="406"/>
                          </a:xfrm>
                          <a:prstGeom prst="rect">
                            <a:avLst/>
                          </a:prstGeom>
                        </pic:spPr>
                      </pic:pic>
                      <pic:pic xmlns:pic="http://schemas.openxmlformats.org/drawingml/2006/picture">
                        <pic:nvPicPr>
                          <pic:cNvPr id="61" name="图片 61" descr="D:\work\HolterSystem\文档\注册\送检\最新文件\图片\圈12345\透明\圈2.png圈2"/>
                          <pic:cNvPicPr>
                            <a:picLocks noChangeAspect="1"/>
                          </pic:cNvPicPr>
                        </pic:nvPicPr>
                        <pic:blipFill>
                          <a:blip r:embed="rId27"/>
                          <a:srcRect/>
                          <a:stretch>
                            <a:fillRect/>
                          </a:stretch>
                        </pic:blipFill>
                        <pic:spPr>
                          <a:xfrm>
                            <a:off x="6082" y="466618"/>
                            <a:ext cx="405" cy="406"/>
                          </a:xfrm>
                          <a:prstGeom prst="rect">
                            <a:avLst/>
                          </a:prstGeom>
                        </pic:spPr>
                      </pic:pic>
                      <pic:pic xmlns:pic="http://schemas.openxmlformats.org/drawingml/2006/picture">
                        <pic:nvPicPr>
                          <pic:cNvPr id="62" name="图片 62" descr="D:\work\HolterSystem\文档\注册\送检\最新文件\图片\圈12345\透明\圈3.png圈3"/>
                          <pic:cNvPicPr>
                            <a:picLocks noChangeAspect="1"/>
                          </pic:cNvPicPr>
                        </pic:nvPicPr>
                        <pic:blipFill>
                          <a:blip r:embed="rId57"/>
                          <a:srcRect/>
                          <a:stretch>
                            <a:fillRect/>
                          </a:stretch>
                        </pic:blipFill>
                        <pic:spPr>
                          <a:xfrm>
                            <a:off x="4966" y="468326"/>
                            <a:ext cx="405" cy="406"/>
                          </a:xfrm>
                          <a:prstGeom prst="rect">
                            <a:avLst/>
                          </a:prstGeom>
                        </pic:spPr>
                      </pic:pic>
                      <pic:pic xmlns:pic="http://schemas.openxmlformats.org/drawingml/2006/picture">
                        <pic:nvPicPr>
                          <pic:cNvPr id="64" name="图片 64" descr="D:\work\HolterSystem\文档\注册\送检\最新文件\图片\圈12345\透明\圈4.png圈4"/>
                          <pic:cNvPicPr>
                            <a:picLocks noChangeAspect="1"/>
                          </pic:cNvPicPr>
                        </pic:nvPicPr>
                        <pic:blipFill>
                          <a:blip r:embed="rId61"/>
                          <a:srcRect/>
                          <a:stretch>
                            <a:fillRect/>
                          </a:stretch>
                        </pic:blipFill>
                        <pic:spPr>
                          <a:xfrm>
                            <a:off x="9425" y="467118"/>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35pt;margin-top:3.55pt;height:224.6pt;width:414.2pt;mso-wrap-distance-bottom:0pt;mso-wrap-distance-left:9.05pt;mso-wrap-distance-right:9.05pt;mso-wrap-distance-top:0pt;z-index:251665408;mso-width-relative:page;mso-height-relative:page;" coordorigin="2414,465173" coordsize="8284,4492" o:gfxdata="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">
                <o:lock v:ext="edit" aspectratio="f"/>
                <v:shape id="_x0000_s1026" o:spid="_x0000_s1026" o:spt="75" alt="D:\work\HolterSystem\文档\注册\送检\最新文件\图片\脱敏文件\004、编辑模板界面-已脱敏.PNG004、编辑模板界面-已脱敏" type="#_x0000_t75" style="position:absolute;left:2414;top:465173;height:4492;width:8284;" filled="f" o:preferrelative="t" stroked="f" coordsize="21600,21600" o:gfxdata="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fRdKugAAANoA&#10;AAAPAAAAAAAAAAEAIAAAACIAAABkcnMvZG93bnJldi54bWxQSwECFAAUAAAACACHTuJAMy8FnjsA&#10;AAA5AAAAEAAAAAAAAAABACAAAAAJAQAAZHJzL3NoYXBleG1sLnhtbFBLBQYAAAAABgAGAFsBAACz&#10;AwAAAAA=&#10;">
                  <v:fill on="f" focussize="0,0"/>
                  <v:stroke on="f"/>
                  <v:imagedata r:id="rId62" o:title=""/>
                  <o:lock v:ext="edit" aspectratio="t"/>
                </v:shape>
                <v:shape id="_x0000_s1026" o:spid="_x0000_s1026" o:spt="75" alt="圈1" type="#_x0000_t75" style="position:absolute;left:2539;top:466323;height:406;width:406;" filled="f" o:preferrelative="t" stroked="f" coordsize="21600,21600" o:gfxdata="UEsDBAoAAAAAAIdO4kAAAAAAAAAAAAAAAAAEAAAAZHJzL1BLAwQUAAAACACHTuJA8PCG/LwAAADb&#10;AAAADwAAAGRycy9kb3ducmV2LnhtbEWPT4vCMBTE78J+h/AW9qapwkr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whvy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_x0000_s1026" o:spid="_x0000_s1026" o:spt="75" alt="D:\work\HolterSystem\文档\注册\送检\最新文件\图片\圈12345\透明\圈2.png圈2" type="#_x0000_t75" style="position:absolute;left:6082;top:466618;height:406;width:405;" filled="f" o:preferrelative="t" stroked="f" coordsize="21600,21600" o:gfxdata="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dwvQAA&#10;ANsAAAAPAAAAAAAAAAEAIAAAACIAAABkcnMvZG93bnJldi54bWxQSwECFAAUAAAACACHTuJAMy8F&#10;njsAAAA5AAAAEAAAAAAAAAABACAAAAAMAQAAZHJzL3NoYXBleG1sLnhtbFBLBQYAAAAABgAGAFsB&#10;AAC2AwAAAAA=&#10;">
                  <v:fill on="f" focussize="0,0"/>
                  <v:stroke on="f"/>
                  <v:imagedata r:id="rId30" o:title=""/>
                  <o:lock v:ext="edit" aspectratio="t"/>
                </v:shape>
                <v:shape id="_x0000_s1026" o:spid="_x0000_s1026" o:spt="75" alt="D:\work\HolterSystem\文档\注册\送检\最新文件\图片\圈12345\透明\圈3.png圈3" type="#_x0000_t75" style="position:absolute;left:4966;top:468326;height:406;width:405;" filled="f" o:preferrelative="t" stroked="f" coordsize="21600,21600" o:gfxdata="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1E4L4A&#10;AADbAAAADwAAAAAAAAABACAAAAAiAAAAZHJzL2Rvd25yZXYueG1sUEsBAhQAFAAAAAgAh07iQDMv&#10;BZ47AAAAOQAAABAAAAAAAAAAAQAgAAAADQEAAGRycy9zaGFwZXhtbC54bWxQSwUGAAAAAAYABgBb&#10;AQAAtwMAAAAA&#10;">
                  <v:fill on="f" focussize="0,0"/>
                  <v:stroke on="f"/>
                  <v:imagedata r:id="rId59" o:title=""/>
                  <o:lock v:ext="edit" aspectratio="t"/>
                </v:shape>
                <v:shape id="_x0000_s1026" o:spid="_x0000_s1026" o:spt="75" alt="D:\work\HolterSystem\文档\注册\送检\最新文件\图片\圈12345\透明\圈4.png圈4" type="#_x0000_t75" style="position:absolute;left:9425;top:467118;height:406;width:405;" filled="f" o:preferrelative="t" stroked="f" coordsize="21600,21600" o:gfxdata="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6uO8AAAA&#10;2wAAAA8AAAAAAAAAAQAgAAAAIgAAAGRycy9kb3ducmV2LnhtbFBLAQIUABQAAAAIAIdO4kAzLwWe&#10;OwAAADkAAAAQAAAAAAAAAAEAIAAAAAsBAABkcnMvc2hhcGV4bWwueG1sUEsFBgAAAAAGAAYAWwEA&#10;ALUDAAAAAA==&#10;">
                  <v:fill on="f" focussize="0,0"/>
                  <v:stroke on="f"/>
                  <v:imagedata r:id="rId63" o:title=""/>
                  <o:lock v:ext="edit" aspectratio="t"/>
                </v:shape>
                <w10:wrap type="square"/>
              </v:group>
            </w:pict>
          </mc:Fallback>
        </mc:AlternateContent>
      </w:r>
      <w:r>
        <w:rPr>
          <w:rFonts w:hint="eastAsia"/>
          <w:b/>
          <w:bCs/>
          <w:sz w:val="32"/>
          <w:szCs w:val="32"/>
        </w:rPr>
        <w:t xml:space="preserve">5.3.1 </w:t>
      </w:r>
      <w:r>
        <w:rPr>
          <w:rFonts w:hint="eastAsia"/>
          <w:b/>
          <w:bCs/>
          <w:sz w:val="32"/>
          <w:szCs w:val="32"/>
        </w:rPr>
        <w:t>区域说明</w:t>
      </w:r>
      <w:bookmarkEnd w:id="932"/>
      <w:bookmarkEnd w:id="933"/>
      <w:bookmarkEnd w:id="934"/>
      <w:bookmarkEnd w:id="935"/>
      <w:bookmarkEnd w:id="936"/>
      <w:bookmarkEnd w:id="937"/>
    </w:p>
    <w:p w14:paraId="320D0EFD" w14:textId="77777777" w:rsidR="00CA42D7" w:rsidRDefault="00976F99">
      <w:pPr>
        <w:ind w:firstLine="480"/>
      </w:pPr>
      <w:r>
        <w:rPr>
          <w:rFonts w:hint="eastAsia"/>
        </w:rPr>
        <w:t>心搏检测和心搏类型识别是心电图最基础的分析，在心搏检测分析中，凡具有相同</w:t>
      </w:r>
      <w:r>
        <w:t xml:space="preserve">QRS </w:t>
      </w:r>
      <w:r>
        <w:t>形态特征的心搏会组成一个模板，</w:t>
      </w:r>
      <w:r>
        <w:rPr>
          <w:rFonts w:hint="eastAsia"/>
        </w:rPr>
        <w:t>所以一个病例的所有</w:t>
      </w:r>
      <w:r>
        <w:t xml:space="preserve">24 </w:t>
      </w:r>
      <w:r>
        <w:t>小时心搏（</w:t>
      </w:r>
      <w:r>
        <w:t>QRS</w:t>
      </w:r>
      <w:r>
        <w:t>）可以被归入几个或</w:t>
      </w:r>
      <w:r>
        <w:rPr>
          <w:rFonts w:hint="eastAsia"/>
        </w:rPr>
        <w:t>几十个模板中。通过模板就可以实现对所有心搏的</w:t>
      </w:r>
      <w:r>
        <w:rPr>
          <w:rFonts w:hint="eastAsia"/>
        </w:rPr>
        <w:lastRenderedPageBreak/>
        <w:t>浏览、编辑和修改。</w:t>
      </w:r>
    </w:p>
    <w:p w14:paraId="3A04C11A" w14:textId="77777777" w:rsidR="00CA42D7" w:rsidRDefault="00976F99">
      <w:pPr>
        <w:ind w:firstLineChars="0" w:firstLine="0"/>
      </w:pPr>
      <w:r>
        <w:rPr>
          <w:rFonts w:hint="eastAsia"/>
        </w:rPr>
        <w:t>模板编辑功能界面由以下部分组成：</w:t>
      </w:r>
    </w:p>
    <w:p w14:paraId="6370C278" w14:textId="77777777" w:rsidR="00CA42D7" w:rsidRDefault="00976F99">
      <w:pPr>
        <w:ind w:firstLineChars="0" w:firstLine="0"/>
        <w:rPr>
          <w:b/>
          <w:bCs/>
        </w:rPr>
      </w:pPr>
      <w:r>
        <w:rPr>
          <w:b/>
          <w:bCs/>
        </w:rPr>
        <w:t>区域</w:t>
      </w:r>
      <w:r>
        <w:rPr>
          <w:b/>
          <w:bCs/>
        </w:rPr>
        <w:t>1</w:t>
      </w:r>
      <w:r>
        <w:rPr>
          <w:b/>
          <w:bCs/>
        </w:rPr>
        <w:t>：模板功能面板</w:t>
      </w:r>
    </w:p>
    <w:p w14:paraId="77E16AC7" w14:textId="77777777" w:rsidR="00CA42D7" w:rsidRDefault="00976F99">
      <w:pPr>
        <w:ind w:firstLineChars="0" w:firstLine="0"/>
      </w:pPr>
      <w:r>
        <w:rPr>
          <w:rFonts w:hint="eastAsia"/>
        </w:rPr>
        <w:t>1.</w:t>
      </w:r>
      <w:r>
        <w:t xml:space="preserve"> </w:t>
      </w:r>
      <w:r>
        <w:t>分类显示列表</w:t>
      </w:r>
      <w:r>
        <w:rPr>
          <w:rFonts w:hint="eastAsia"/>
        </w:rPr>
        <w:t>，点击每一种类型区域</w:t>
      </w:r>
      <w:r>
        <w:rPr>
          <w:rFonts w:hint="eastAsia"/>
        </w:rPr>
        <w:t>2</w:t>
      </w:r>
      <w:r>
        <w:rPr>
          <w:rFonts w:hint="eastAsia"/>
        </w:rPr>
        <w:t>将联动显示二级分类模板</w:t>
      </w:r>
      <w:r>
        <w:t>。</w:t>
      </w:r>
    </w:p>
    <w:p w14:paraId="1DCA57CB" w14:textId="77777777" w:rsidR="00CA42D7" w:rsidRDefault="00976F99">
      <w:pPr>
        <w:ind w:firstLineChars="0" w:firstLine="0"/>
      </w:pPr>
      <w:r>
        <w:rPr>
          <w:rFonts w:hint="eastAsia"/>
        </w:rPr>
        <w:t>2.</w:t>
      </w:r>
      <w:r>
        <w:t xml:space="preserve"> </w:t>
      </w:r>
      <w:r>
        <w:t>心搏</w:t>
      </w:r>
      <w:r>
        <w:rPr>
          <w:rFonts w:hint="eastAsia"/>
        </w:rPr>
        <w:t>散点</w:t>
      </w:r>
      <w:r>
        <w:t>图按钮，可以进入心搏</w:t>
      </w:r>
      <w:r>
        <w:rPr>
          <w:rFonts w:hint="eastAsia"/>
        </w:rPr>
        <w:t>散点图编辑。</w:t>
      </w:r>
    </w:p>
    <w:p w14:paraId="7696D831" w14:textId="77777777" w:rsidR="00CA42D7" w:rsidRDefault="00976F99">
      <w:pPr>
        <w:ind w:firstLineChars="0" w:firstLine="0"/>
      </w:pPr>
      <w:r>
        <w:rPr>
          <w:rFonts w:hint="eastAsia"/>
        </w:rPr>
        <w:t>3.</w:t>
      </w:r>
      <w:r>
        <w:t xml:space="preserve"> </w:t>
      </w:r>
      <w:r>
        <w:t>室上性设置按钮，可以调整室上性分析参数</w:t>
      </w:r>
      <w:r>
        <w:rPr>
          <w:rFonts w:hint="eastAsia"/>
        </w:rPr>
        <w:t>。</w:t>
      </w:r>
    </w:p>
    <w:p w14:paraId="13F0BAA7" w14:textId="77777777" w:rsidR="00CA42D7" w:rsidRDefault="00976F99">
      <w:pPr>
        <w:ind w:firstLineChars="0" w:firstLine="0"/>
        <w:rPr>
          <w:b/>
          <w:bCs/>
        </w:rPr>
      </w:pPr>
      <w:r>
        <w:rPr>
          <w:rFonts w:hint="eastAsia"/>
          <w:b/>
          <w:bCs/>
        </w:rPr>
        <w:t>区域</w:t>
      </w:r>
      <w:r>
        <w:rPr>
          <w:b/>
          <w:bCs/>
        </w:rPr>
        <w:t>2</w:t>
      </w:r>
      <w:r>
        <w:rPr>
          <w:b/>
          <w:bCs/>
        </w:rPr>
        <w:t>：模板显示区</w:t>
      </w:r>
    </w:p>
    <w:p w14:paraId="15354D0C" w14:textId="77777777" w:rsidR="00CA42D7" w:rsidRDefault="00976F99">
      <w:pPr>
        <w:ind w:firstLineChars="0" w:firstLine="0"/>
      </w:pPr>
      <w:r>
        <w:rPr>
          <w:rFonts w:hint="eastAsia"/>
        </w:rPr>
        <w:t>1.</w:t>
      </w:r>
      <w:r>
        <w:t xml:space="preserve"> </w:t>
      </w:r>
      <w:r>
        <w:rPr>
          <w:rFonts w:hint="eastAsia"/>
        </w:rPr>
        <w:t>由一组独立的模板显示小窗口组成。</w:t>
      </w:r>
    </w:p>
    <w:p w14:paraId="38D97790" w14:textId="77777777" w:rsidR="00CA42D7" w:rsidRDefault="00976F99">
      <w:pPr>
        <w:ind w:firstLineChars="0" w:firstLine="0"/>
      </w:pPr>
      <w:r>
        <w:rPr>
          <w:rFonts w:hint="eastAsia"/>
        </w:rPr>
        <w:t>2.</w:t>
      </w:r>
      <w:r>
        <w:t xml:space="preserve"> </w:t>
      </w:r>
      <w:r>
        <w:rPr>
          <w:rFonts w:hint="eastAsia"/>
        </w:rPr>
        <w:t>每个模板小窗口可以进行：模板心搏的快速浏览、修改单个心搏、修改模板类型、模板合并等。双击模板小窗口还可以进入心搏编辑窗口。</w:t>
      </w:r>
    </w:p>
    <w:p w14:paraId="09CC9D9E" w14:textId="77777777" w:rsidR="00CA42D7" w:rsidRDefault="00976F99">
      <w:pPr>
        <w:ind w:firstLineChars="0" w:firstLine="0"/>
      </w:pPr>
      <w:r>
        <w:rPr>
          <w:rFonts w:hint="eastAsia"/>
        </w:rPr>
        <w:t>3.</w:t>
      </w:r>
      <w:r>
        <w:t xml:space="preserve"> </w:t>
      </w:r>
      <w:r>
        <w:t>支持同类拖</w:t>
      </w:r>
      <w:r>
        <w:t>-</w:t>
      </w:r>
      <w:r>
        <w:t>放（</w:t>
      </w:r>
      <w:r>
        <w:t>Drag-Drop</w:t>
      </w:r>
      <w:r>
        <w:t>）合并（鼠标拖拉</w:t>
      </w:r>
      <w:r>
        <w:rPr>
          <w:rFonts w:hint="eastAsia"/>
        </w:rPr>
        <w:t>模板小窗口到其它相同类型的窗口）。</w:t>
      </w:r>
    </w:p>
    <w:p w14:paraId="09C762C2" w14:textId="77777777" w:rsidR="00CA42D7" w:rsidRDefault="00976F99">
      <w:pPr>
        <w:ind w:firstLineChars="0" w:firstLine="0"/>
      </w:pPr>
      <w:r>
        <w:rPr>
          <w:rFonts w:hint="eastAsia"/>
        </w:rPr>
        <w:t>4.</w:t>
      </w:r>
      <w:r>
        <w:t xml:space="preserve"> </w:t>
      </w:r>
      <w:r>
        <w:t>与</w:t>
      </w:r>
      <w:r>
        <w:rPr>
          <w:rFonts w:hint="eastAsia"/>
        </w:rPr>
        <w:t>De</w:t>
      </w:r>
      <w:r>
        <w:t>mix</w:t>
      </w:r>
      <w:r>
        <w:rPr>
          <w:rFonts w:hint="eastAsia"/>
        </w:rPr>
        <w:t>窗口</w:t>
      </w:r>
      <w:r>
        <w:t>、</w:t>
      </w:r>
      <w:bookmarkStart w:id="938" w:name="_Hlk36715263"/>
      <w:r>
        <w:t>心电图编辑窗口联动显示</w:t>
      </w:r>
      <w:bookmarkEnd w:id="938"/>
      <w:r>
        <w:t>。</w:t>
      </w:r>
    </w:p>
    <w:p w14:paraId="41247455" w14:textId="77777777" w:rsidR="00CA42D7" w:rsidRDefault="00976F99">
      <w:pPr>
        <w:ind w:firstLineChars="0" w:firstLine="0"/>
        <w:rPr>
          <w:b/>
          <w:bCs/>
        </w:rPr>
      </w:pPr>
      <w:r>
        <w:rPr>
          <w:rFonts w:hint="eastAsia"/>
          <w:b/>
          <w:bCs/>
        </w:rPr>
        <w:t>区域</w:t>
      </w:r>
      <w:r>
        <w:rPr>
          <w:rFonts w:hint="eastAsia"/>
          <w:b/>
          <w:bCs/>
        </w:rPr>
        <w:t>3</w:t>
      </w:r>
      <w:r>
        <w:rPr>
          <w:rFonts w:hint="eastAsia"/>
          <w:b/>
          <w:bCs/>
        </w:rPr>
        <w:t>：心电图编辑窗口</w:t>
      </w:r>
    </w:p>
    <w:p w14:paraId="2E8FC223" w14:textId="77777777" w:rsidR="00CA42D7" w:rsidRDefault="00976F99">
      <w:pPr>
        <w:ind w:firstLineChars="0" w:firstLine="0"/>
      </w:pPr>
      <w:r>
        <w:rPr>
          <w:rFonts w:hint="eastAsia"/>
        </w:rPr>
        <w:t>1.</w:t>
      </w:r>
      <w:r>
        <w:t xml:space="preserve"> </w:t>
      </w:r>
      <w:r>
        <w:t>可以浏览编辑任一时刻的心电图。</w:t>
      </w:r>
    </w:p>
    <w:p w14:paraId="5C1789B6" w14:textId="77777777" w:rsidR="00CA42D7" w:rsidRDefault="00976F99">
      <w:pPr>
        <w:ind w:firstLineChars="0" w:firstLine="0"/>
      </w:pPr>
      <w:r>
        <w:rPr>
          <w:rFonts w:hint="eastAsia"/>
        </w:rPr>
        <w:t>2.</w:t>
      </w:r>
      <w:r>
        <w:t xml:space="preserve"> </w:t>
      </w:r>
      <w:r>
        <w:t>自动定位显示当前心搏的心电图。</w:t>
      </w:r>
    </w:p>
    <w:p w14:paraId="0E0AF286" w14:textId="77777777" w:rsidR="00CA42D7" w:rsidRDefault="00976F99">
      <w:pPr>
        <w:ind w:firstLineChars="0" w:firstLine="0"/>
      </w:pPr>
      <w:r>
        <w:t xml:space="preserve">3. </w:t>
      </w:r>
      <w:r>
        <w:t>可以在心电图上修改</w:t>
      </w:r>
      <w:r>
        <w:t>/</w:t>
      </w:r>
      <w:r>
        <w:t>插入</w:t>
      </w:r>
      <w:r>
        <w:t>/</w:t>
      </w:r>
      <w:r>
        <w:t>删除心搏。</w:t>
      </w:r>
    </w:p>
    <w:p w14:paraId="5506A544" w14:textId="77777777" w:rsidR="00CA42D7" w:rsidRDefault="00976F99">
      <w:pPr>
        <w:ind w:firstLineChars="0" w:firstLine="0"/>
      </w:pPr>
      <w:r>
        <w:t xml:space="preserve">4. </w:t>
      </w:r>
      <w:r>
        <w:t>可以测量心电图的</w:t>
      </w:r>
      <w:r>
        <w:t xml:space="preserve">RR </w:t>
      </w:r>
      <w:r>
        <w:t>间期。</w:t>
      </w:r>
    </w:p>
    <w:p w14:paraId="7AFF1072" w14:textId="77777777" w:rsidR="00CA42D7" w:rsidRDefault="00976F99">
      <w:pPr>
        <w:ind w:firstLineChars="0" w:firstLine="0"/>
      </w:pPr>
      <w:r>
        <w:t xml:space="preserve">5. </w:t>
      </w:r>
      <w:r>
        <w:t>可以快速浏览所有</w:t>
      </w:r>
      <w:r>
        <w:t xml:space="preserve">24 </w:t>
      </w:r>
      <w:r>
        <w:t>小时心电图。</w:t>
      </w:r>
    </w:p>
    <w:p w14:paraId="2626D117" w14:textId="77777777" w:rsidR="00CA42D7" w:rsidRDefault="00976F99">
      <w:pPr>
        <w:ind w:firstLineChars="0" w:firstLine="0"/>
        <w:rPr>
          <w:b/>
          <w:bCs/>
        </w:rPr>
      </w:pPr>
      <w:r>
        <w:rPr>
          <w:rFonts w:hint="eastAsia"/>
          <w:b/>
          <w:bCs/>
        </w:rPr>
        <w:t>区域</w:t>
      </w:r>
      <w:r>
        <w:rPr>
          <w:rFonts w:hint="eastAsia"/>
          <w:b/>
          <w:bCs/>
        </w:rPr>
        <w:t>4</w:t>
      </w:r>
      <w:r>
        <w:rPr>
          <w:rFonts w:hint="eastAsia"/>
          <w:b/>
          <w:bCs/>
        </w:rPr>
        <w:t>：</w:t>
      </w:r>
      <w:r>
        <w:rPr>
          <w:rFonts w:hint="eastAsia"/>
          <w:b/>
          <w:bCs/>
        </w:rPr>
        <w:t>Demix</w:t>
      </w:r>
      <w:r>
        <w:rPr>
          <w:rFonts w:hint="eastAsia"/>
          <w:b/>
          <w:bCs/>
        </w:rPr>
        <w:t>编辑窗</w:t>
      </w:r>
    </w:p>
    <w:p w14:paraId="3A301395" w14:textId="77777777" w:rsidR="00CA42D7" w:rsidRDefault="00976F99">
      <w:pPr>
        <w:ind w:firstLineChars="0" w:firstLine="0"/>
      </w:pPr>
      <w:r>
        <w:t xml:space="preserve">1. </w:t>
      </w:r>
      <w:r>
        <w:rPr>
          <w:rFonts w:hint="eastAsia"/>
        </w:rPr>
        <w:t>与心电图联动显示。</w:t>
      </w:r>
    </w:p>
    <w:p w14:paraId="616C05C1" w14:textId="77777777" w:rsidR="00CA42D7" w:rsidRDefault="00976F99">
      <w:pPr>
        <w:ind w:firstLineChars="0" w:firstLine="0"/>
      </w:pPr>
      <w:r>
        <w:t xml:space="preserve">2. </w:t>
      </w:r>
      <w:r>
        <w:rPr>
          <w:rFonts w:hint="eastAsia"/>
        </w:rPr>
        <w:t>详细操作说明见“</w:t>
      </w:r>
      <w:r>
        <w:rPr>
          <w:rFonts w:hint="eastAsia"/>
        </w:rPr>
        <w:t>D</w:t>
      </w:r>
      <w:r>
        <w:t>emix</w:t>
      </w:r>
      <w:r>
        <w:rPr>
          <w:rFonts w:hint="eastAsia"/>
        </w:rPr>
        <w:t>”</w:t>
      </w:r>
      <w:r>
        <w:t>编辑窗口。</w:t>
      </w:r>
    </w:p>
    <w:p w14:paraId="0825BA06" w14:textId="77777777" w:rsidR="00CA42D7" w:rsidRDefault="00976F99">
      <w:pPr>
        <w:ind w:firstLineChars="0" w:firstLine="0"/>
      </w:pPr>
      <w:r>
        <w:rPr>
          <w:rFonts w:hint="eastAsia"/>
        </w:rPr>
        <w:t>常用的操作请参看如下的说明。</w:t>
      </w:r>
    </w:p>
    <w:p w14:paraId="2A5E23CA" w14:textId="77777777" w:rsidR="00CA42D7" w:rsidRDefault="00976F99">
      <w:pPr>
        <w:pStyle w:val="3"/>
        <w:ind w:firstLineChars="0" w:firstLine="0"/>
      </w:pPr>
      <w:bookmarkStart w:id="939" w:name="_Toc16761"/>
      <w:bookmarkStart w:id="940" w:name="_Toc32000"/>
      <w:bookmarkStart w:id="941" w:name="_Toc20138"/>
      <w:bookmarkStart w:id="942" w:name="_Toc27945"/>
      <w:bookmarkStart w:id="943" w:name="_Toc32195"/>
      <w:bookmarkStart w:id="944" w:name="_Toc5768"/>
      <w:bookmarkStart w:id="945" w:name="_Toc40880747"/>
      <w:bookmarkStart w:id="946" w:name="_Toc38631378"/>
      <w:bookmarkStart w:id="947" w:name="_Toc7095"/>
      <w:bookmarkStart w:id="948" w:name="_Toc13456"/>
      <w:bookmarkStart w:id="949" w:name="_Toc22795"/>
      <w:bookmarkStart w:id="950" w:name="_Toc20713"/>
      <w:bookmarkStart w:id="951" w:name="_Toc978"/>
      <w:bookmarkStart w:id="952" w:name="_Toc3145"/>
      <w:bookmarkStart w:id="953" w:name="_Toc28060"/>
      <w:bookmarkStart w:id="954" w:name="_Toc3693"/>
      <w:bookmarkStart w:id="955" w:name="_Toc17863"/>
      <w:bookmarkStart w:id="956" w:name="_Toc29457"/>
      <w:bookmarkStart w:id="957" w:name="_Toc7989"/>
      <w:bookmarkStart w:id="958" w:name="_Toc8585"/>
      <w:bookmarkStart w:id="959" w:name="_Toc9418"/>
      <w:bookmarkStart w:id="960" w:name="_Toc14344"/>
      <w:bookmarkStart w:id="961" w:name="_Toc31583"/>
      <w:bookmarkStart w:id="962" w:name="_Toc16224"/>
      <w:bookmarkStart w:id="963" w:name="_Toc13249"/>
      <w:bookmarkStart w:id="964" w:name="_Toc31920"/>
      <w:bookmarkStart w:id="965" w:name="_Toc4585"/>
      <w:r>
        <w:rPr>
          <w:rFonts w:hint="eastAsia"/>
        </w:rPr>
        <w:lastRenderedPageBreak/>
        <w:t xml:space="preserve">5.3.2 </w:t>
      </w:r>
      <w:r>
        <w:rPr>
          <w:rFonts w:hint="eastAsia"/>
        </w:rPr>
        <w:t>模板编辑中的常用信息</w:t>
      </w:r>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788FCB47" w14:textId="77777777" w:rsidR="00CA42D7" w:rsidRDefault="00976F99">
      <w:pPr>
        <w:ind w:firstLineChars="0" w:firstLine="0"/>
      </w:pPr>
      <w:r>
        <w:rPr>
          <w:rFonts w:hint="eastAsia"/>
        </w:rPr>
        <w:t>模板编辑中一些常用信息说明如下：</w:t>
      </w:r>
    </w:p>
    <w:p w14:paraId="3F766D43" w14:textId="77777777" w:rsidR="00CA42D7" w:rsidRDefault="00976F99">
      <w:pPr>
        <w:ind w:firstLineChars="0" w:firstLine="0"/>
      </w:pPr>
      <w:r>
        <w:rPr>
          <w:rFonts w:hint="eastAsia"/>
        </w:rPr>
        <w:t>心搏类型：</w:t>
      </w:r>
    </w:p>
    <w:p w14:paraId="3D4A7097" w14:textId="77777777" w:rsidR="00CA42D7" w:rsidRDefault="00976F99">
      <w:pPr>
        <w:ind w:firstLineChars="0" w:firstLine="0"/>
      </w:pPr>
      <w:r>
        <w:t>N</w:t>
      </w:r>
      <w:r>
        <w:t>：窦性心搏，对应键盘：</w:t>
      </w:r>
      <w:r>
        <w:t xml:space="preserve">N </w:t>
      </w:r>
    </w:p>
    <w:p w14:paraId="6BCE351B" w14:textId="77777777" w:rsidR="00CA42D7" w:rsidRDefault="00976F99">
      <w:pPr>
        <w:ind w:firstLineChars="0" w:firstLine="0"/>
      </w:pPr>
      <w:r>
        <w:t>A</w:t>
      </w:r>
      <w:r>
        <w:t>：</w:t>
      </w:r>
      <w:r>
        <w:rPr>
          <w:rFonts w:hint="eastAsia"/>
        </w:rPr>
        <w:t>房性</w:t>
      </w:r>
      <w:r>
        <w:t>，对应键盘：</w:t>
      </w:r>
      <w:r>
        <w:t xml:space="preserve">A </w:t>
      </w:r>
    </w:p>
    <w:p w14:paraId="60D84E5C" w14:textId="77777777" w:rsidR="00CA42D7" w:rsidRDefault="00976F99">
      <w:pPr>
        <w:ind w:firstLineChars="0" w:firstLine="0"/>
      </w:pPr>
      <w:r>
        <w:t>J</w:t>
      </w:r>
      <w:r>
        <w:rPr>
          <w:rFonts w:hint="eastAsia"/>
        </w:rPr>
        <w:t>：交界性，</w:t>
      </w:r>
      <w:r>
        <w:t>对应键盘：</w:t>
      </w:r>
      <w:r>
        <w:t>J</w:t>
      </w:r>
    </w:p>
    <w:p w14:paraId="6542FB82" w14:textId="77777777" w:rsidR="00CA42D7" w:rsidRDefault="00976F99">
      <w:pPr>
        <w:ind w:firstLineChars="0" w:firstLine="0"/>
      </w:pPr>
      <w:r>
        <w:t>S</w:t>
      </w:r>
      <w:r>
        <w:t>：室上性心搏，对应键盘：</w:t>
      </w:r>
      <w:r>
        <w:t xml:space="preserve">S </w:t>
      </w:r>
    </w:p>
    <w:p w14:paraId="55B78D22" w14:textId="77777777" w:rsidR="00CA42D7" w:rsidRDefault="00976F99">
      <w:pPr>
        <w:ind w:firstLineChars="0" w:firstLine="0"/>
      </w:pPr>
      <w:r>
        <w:t>V</w:t>
      </w:r>
      <w:r>
        <w:t>：室性心搏，对应键盘：</w:t>
      </w:r>
      <w:r>
        <w:t xml:space="preserve">V </w:t>
      </w:r>
    </w:p>
    <w:p w14:paraId="7DAE2232" w14:textId="77777777" w:rsidR="00CA42D7" w:rsidRDefault="00976F99">
      <w:pPr>
        <w:ind w:firstLineChars="0" w:firstLine="0"/>
      </w:pPr>
      <w:r>
        <w:rPr>
          <w:rFonts w:hint="eastAsia"/>
        </w:rPr>
        <w:t>L</w:t>
      </w:r>
      <w:r>
        <w:rPr>
          <w:rFonts w:hint="eastAsia"/>
        </w:rPr>
        <w:t>：长间期，对应键盘：</w:t>
      </w:r>
      <w:r>
        <w:rPr>
          <w:rFonts w:hint="eastAsia"/>
        </w:rPr>
        <w:t>L</w:t>
      </w:r>
    </w:p>
    <w:p w14:paraId="1C62D7FF" w14:textId="77777777" w:rsidR="00CA42D7" w:rsidRDefault="00976F99">
      <w:pPr>
        <w:ind w:firstLineChars="0" w:firstLine="0"/>
      </w:pPr>
      <w:r>
        <w:rPr>
          <w:rFonts w:hint="eastAsia"/>
        </w:rPr>
        <w:t>T</w:t>
      </w:r>
      <w:r>
        <w:rPr>
          <w:rFonts w:hint="eastAsia"/>
        </w:rPr>
        <w:t>：停搏，对应键盘：</w:t>
      </w:r>
      <w:r>
        <w:rPr>
          <w:rFonts w:hint="eastAsia"/>
        </w:rPr>
        <w:t>T</w:t>
      </w:r>
    </w:p>
    <w:p w14:paraId="1705009F" w14:textId="77777777" w:rsidR="00CA42D7" w:rsidRDefault="00976F99">
      <w:pPr>
        <w:ind w:firstLineChars="0" w:firstLine="0"/>
      </w:pPr>
      <w:r>
        <w:t>I</w:t>
      </w:r>
      <w:r>
        <w:rPr>
          <w:rFonts w:hint="eastAsia"/>
        </w:rPr>
        <w:t>：起搏，对应键盘：</w:t>
      </w:r>
      <w:r>
        <w:t>I</w:t>
      </w:r>
    </w:p>
    <w:p w14:paraId="35F582F8" w14:textId="77777777" w:rsidR="00CA42D7" w:rsidRDefault="00976F99">
      <w:pPr>
        <w:ind w:firstLineChars="0" w:firstLine="0"/>
      </w:pPr>
      <w:r>
        <w:rPr>
          <w:rFonts w:hint="eastAsia"/>
        </w:rPr>
        <w:t>A</w:t>
      </w:r>
      <w:r>
        <w:t>f</w:t>
      </w:r>
      <w:r>
        <w:rPr>
          <w:rFonts w:hint="eastAsia"/>
        </w:rPr>
        <w:t>：房颤</w:t>
      </w:r>
    </w:p>
    <w:p w14:paraId="26AE2835" w14:textId="77777777" w:rsidR="00CA42D7" w:rsidRDefault="00976F99">
      <w:pPr>
        <w:ind w:firstLineChars="0" w:firstLine="0"/>
      </w:pPr>
      <w:r>
        <w:rPr>
          <w:rFonts w:hint="eastAsia"/>
        </w:rPr>
        <w:t>A</w:t>
      </w:r>
      <w:r>
        <w:t>F</w:t>
      </w:r>
      <w:r>
        <w:rPr>
          <w:rFonts w:hint="eastAsia"/>
        </w:rPr>
        <w:t>：房扑</w:t>
      </w:r>
    </w:p>
    <w:p w14:paraId="02493101" w14:textId="77777777" w:rsidR="00CA42D7" w:rsidRDefault="00976F99">
      <w:pPr>
        <w:ind w:firstLineChars="0" w:firstLine="0"/>
      </w:pPr>
      <w:r>
        <w:t>Vf</w:t>
      </w:r>
      <w:r>
        <w:rPr>
          <w:rFonts w:hint="eastAsia"/>
        </w:rPr>
        <w:t>：室颤</w:t>
      </w:r>
    </w:p>
    <w:p w14:paraId="4CE9AC3C" w14:textId="77777777" w:rsidR="00CA42D7" w:rsidRDefault="00976F99">
      <w:pPr>
        <w:ind w:firstLineChars="0" w:firstLine="0"/>
      </w:pPr>
      <w:r>
        <w:t>VF</w:t>
      </w:r>
      <w:r>
        <w:rPr>
          <w:rFonts w:hint="eastAsia"/>
        </w:rPr>
        <w:t>：室扑</w:t>
      </w:r>
    </w:p>
    <w:p w14:paraId="3B814E78" w14:textId="77777777" w:rsidR="00CA42D7" w:rsidRDefault="00976F99">
      <w:pPr>
        <w:ind w:firstLineChars="0" w:firstLine="0"/>
      </w:pPr>
      <w:r>
        <w:rPr>
          <w:rFonts w:hint="eastAsia"/>
        </w:rPr>
        <w:t>X</w:t>
      </w:r>
      <w:r>
        <w:rPr>
          <w:rFonts w:hint="eastAsia"/>
        </w:rPr>
        <w:t>：伪差，对应键盘：</w:t>
      </w:r>
      <w:r>
        <w:rPr>
          <w:rFonts w:hint="eastAsia"/>
        </w:rPr>
        <w:t>X</w:t>
      </w:r>
    </w:p>
    <w:p w14:paraId="6AAC25D0" w14:textId="77777777" w:rsidR="00CA42D7" w:rsidRDefault="00976F99">
      <w:pPr>
        <w:ind w:firstLineChars="0" w:firstLine="0"/>
      </w:pPr>
      <w:r>
        <w:rPr>
          <w:rFonts w:hint="eastAsia"/>
        </w:rPr>
        <w:t>W</w:t>
      </w:r>
      <w:r>
        <w:rPr>
          <w:rFonts w:hint="eastAsia"/>
        </w:rPr>
        <w:t>：未定性，对应键盘：</w:t>
      </w:r>
      <w:r>
        <w:rPr>
          <w:rFonts w:hint="eastAsia"/>
        </w:rPr>
        <w:t>W</w:t>
      </w:r>
    </w:p>
    <w:p w14:paraId="69337CB1" w14:textId="77777777" w:rsidR="00CA42D7" w:rsidRDefault="00976F99">
      <w:pPr>
        <w:pStyle w:val="3"/>
        <w:ind w:firstLineChars="0" w:firstLine="0"/>
      </w:pPr>
      <w:bookmarkStart w:id="966" w:name="_Toc5153"/>
      <w:bookmarkStart w:id="967" w:name="_Toc20977"/>
      <w:bookmarkStart w:id="968" w:name="_Toc21823"/>
      <w:bookmarkStart w:id="969" w:name="_Toc14466"/>
      <w:bookmarkStart w:id="970" w:name="_Toc2907"/>
      <w:bookmarkStart w:id="971" w:name="_Toc26047"/>
      <w:bookmarkStart w:id="972" w:name="_Toc12423"/>
      <w:bookmarkStart w:id="973" w:name="_Toc14613"/>
      <w:bookmarkStart w:id="974" w:name="_Toc503"/>
      <w:bookmarkStart w:id="975" w:name="_Toc32531"/>
      <w:bookmarkStart w:id="976" w:name="_Toc21047"/>
      <w:bookmarkStart w:id="977" w:name="_Toc9691"/>
      <w:bookmarkStart w:id="978" w:name="_Toc29510"/>
      <w:bookmarkStart w:id="979" w:name="_Toc21056"/>
      <w:bookmarkStart w:id="980" w:name="_Toc5465"/>
      <w:bookmarkStart w:id="981" w:name="_Toc38631379"/>
      <w:bookmarkStart w:id="982" w:name="_Toc22081"/>
      <w:bookmarkStart w:id="983" w:name="_Toc29152"/>
      <w:bookmarkStart w:id="984" w:name="_Toc27940"/>
      <w:bookmarkStart w:id="985" w:name="_Toc10314"/>
      <w:bookmarkStart w:id="986" w:name="_Toc18936"/>
      <w:bookmarkStart w:id="987" w:name="_Toc28200"/>
      <w:bookmarkStart w:id="988" w:name="_Toc4291"/>
      <w:bookmarkStart w:id="989" w:name="_Toc40880748"/>
      <w:bookmarkStart w:id="990" w:name="_Toc17238"/>
      <w:bookmarkStart w:id="991" w:name="_Toc11673"/>
      <w:bookmarkStart w:id="992" w:name="_Toc1358"/>
      <w:r>
        <w:rPr>
          <w:rFonts w:hint="eastAsia"/>
        </w:rPr>
        <w:t xml:space="preserve">5.3.3 </w:t>
      </w:r>
      <w:r>
        <w:rPr>
          <w:rFonts w:hint="eastAsia"/>
        </w:rPr>
        <w:t>快速浏览一个模板中的所有</w:t>
      </w:r>
      <w:r>
        <w:t>QRS</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14:paraId="77439439" w14:textId="77777777" w:rsidR="00CA42D7" w:rsidRDefault="00976F99">
      <w:pPr>
        <w:ind w:firstLine="480"/>
      </w:pPr>
      <w:r>
        <w:rPr>
          <w:rFonts w:hint="eastAsia"/>
        </w:rPr>
        <w:t>凡具有相同</w:t>
      </w:r>
      <w:r>
        <w:t xml:space="preserve">QRS </w:t>
      </w:r>
      <w:r>
        <w:t>形态特征的心搏组成了一个模板，在模板编</w:t>
      </w:r>
      <w:r>
        <w:rPr>
          <w:rFonts w:hint="eastAsia"/>
        </w:rPr>
        <w:t>辑功能页面中，您可以很方便地快速浏览某一个模板中的所有心搏。使用模板小窗口中的滚动条可以进行检索浏览。下面详细说明，使用模板小窗口的滚动检索功能。</w:t>
      </w:r>
    </w:p>
    <w:p w14:paraId="769A4D8F" w14:textId="77777777" w:rsidR="00CA42D7" w:rsidRDefault="00976F99">
      <w:pPr>
        <w:ind w:firstLineChars="0" w:firstLine="0"/>
      </w:pPr>
      <w:r>
        <w:rPr>
          <w:rFonts w:hint="eastAsia"/>
        </w:rPr>
        <w:t>步骤如下：</w:t>
      </w:r>
    </w:p>
    <w:p w14:paraId="189E54B9" w14:textId="77777777" w:rsidR="00CA42D7" w:rsidRDefault="00976F99">
      <w:pPr>
        <w:ind w:firstLineChars="0" w:firstLine="0"/>
      </w:pPr>
      <w:r>
        <w:rPr>
          <w:rFonts w:hint="eastAsia"/>
        </w:rPr>
        <w:t>1.</w:t>
      </w:r>
      <w:r>
        <w:t xml:space="preserve"> </w:t>
      </w:r>
      <w:r>
        <w:t>选择模板；</w:t>
      </w:r>
    </w:p>
    <w:p w14:paraId="0D24F4BB" w14:textId="77777777" w:rsidR="00CA42D7" w:rsidRDefault="00976F99">
      <w:pPr>
        <w:ind w:firstLineChars="0" w:firstLine="0"/>
      </w:pPr>
      <w:r>
        <w:rPr>
          <w:rFonts w:hint="eastAsia"/>
        </w:rPr>
        <w:lastRenderedPageBreak/>
        <w:t>2.</w:t>
      </w:r>
      <w:r>
        <w:t xml:space="preserve"> </w:t>
      </w:r>
      <w:r>
        <w:t>鼠标点击或拖动该模板小窗口下方的滚动条；</w:t>
      </w:r>
    </w:p>
    <w:p w14:paraId="5DCD7443" w14:textId="77777777" w:rsidR="00CA42D7" w:rsidRDefault="00976F99">
      <w:pPr>
        <w:ind w:firstLineChars="0" w:firstLine="0"/>
      </w:pPr>
      <w:r>
        <w:rPr>
          <w:rFonts w:hint="eastAsia"/>
        </w:rPr>
        <w:t>3.</w:t>
      </w:r>
      <w:r>
        <w:t xml:space="preserve"> </w:t>
      </w:r>
      <w:r>
        <w:t>模板小窗口中会按时间次序依次显示</w:t>
      </w:r>
      <w:r>
        <w:t>QRS</w:t>
      </w:r>
      <w:r>
        <w:t>；</w:t>
      </w:r>
    </w:p>
    <w:p w14:paraId="2DF20F60" w14:textId="77777777" w:rsidR="00CA42D7" w:rsidRDefault="00976F99">
      <w:pPr>
        <w:ind w:firstLineChars="0" w:firstLine="0"/>
      </w:pPr>
      <w:r>
        <w:rPr>
          <w:rFonts w:hint="eastAsia"/>
        </w:rPr>
        <w:t>4.</w:t>
      </w:r>
      <w:r>
        <w:t xml:space="preserve"> </w:t>
      </w:r>
      <w:r>
        <w:t>心电图编辑窗口会同时响应，显示该心搏的心电图；</w:t>
      </w:r>
    </w:p>
    <w:p w14:paraId="3A4491F8" w14:textId="77777777" w:rsidR="00CA42D7" w:rsidRDefault="00976F99">
      <w:pPr>
        <w:ind w:firstLineChars="0" w:firstLine="0"/>
      </w:pPr>
      <w:r>
        <w:rPr>
          <w:rFonts w:hint="eastAsia"/>
        </w:rPr>
        <w:t>5.</w:t>
      </w:r>
      <w:r>
        <w:t xml:space="preserve"> </w:t>
      </w:r>
      <w:r>
        <w:t>点击或拖动心电图编辑窗口中的滚动条，可以前后滚动</w:t>
      </w:r>
      <w:r>
        <w:rPr>
          <w:rFonts w:hint="eastAsia"/>
        </w:rPr>
        <w:t>心电图。</w:t>
      </w:r>
    </w:p>
    <w:p w14:paraId="73A0A47E" w14:textId="77777777" w:rsidR="00CA42D7" w:rsidRDefault="00976F99">
      <w:pPr>
        <w:pStyle w:val="3"/>
        <w:ind w:firstLineChars="0" w:firstLine="0"/>
      </w:pPr>
      <w:bookmarkStart w:id="993" w:name="_Toc2354"/>
      <w:bookmarkStart w:id="994" w:name="_Toc24472"/>
      <w:bookmarkStart w:id="995" w:name="_Toc38631380"/>
      <w:bookmarkStart w:id="996" w:name="_Toc9550"/>
      <w:bookmarkStart w:id="997" w:name="_Toc7832"/>
      <w:bookmarkStart w:id="998" w:name="_Toc11774"/>
      <w:bookmarkStart w:id="999" w:name="_Toc27745"/>
      <w:bookmarkStart w:id="1000" w:name="_Toc12768"/>
      <w:bookmarkStart w:id="1001" w:name="_Toc30986"/>
      <w:bookmarkStart w:id="1002" w:name="_Toc19491"/>
      <w:bookmarkStart w:id="1003" w:name="_Toc7800"/>
      <w:bookmarkStart w:id="1004" w:name="_Toc32671"/>
      <w:bookmarkStart w:id="1005" w:name="_Toc32398"/>
      <w:bookmarkStart w:id="1006" w:name="_Toc24284"/>
      <w:bookmarkStart w:id="1007" w:name="_Toc16187"/>
      <w:bookmarkStart w:id="1008" w:name="_Toc7323"/>
      <w:bookmarkStart w:id="1009" w:name="_Toc20328"/>
      <w:bookmarkStart w:id="1010" w:name="_Toc29375"/>
      <w:bookmarkStart w:id="1011" w:name="_Toc2073"/>
      <w:bookmarkStart w:id="1012" w:name="_Toc16290"/>
      <w:bookmarkStart w:id="1013" w:name="_Toc40880749"/>
      <w:bookmarkStart w:id="1014" w:name="_Toc24164"/>
      <w:bookmarkStart w:id="1015" w:name="_Toc9198"/>
      <w:bookmarkStart w:id="1016" w:name="_Toc11985"/>
      <w:bookmarkStart w:id="1017" w:name="_Toc13774"/>
      <w:bookmarkStart w:id="1018" w:name="_Toc19473"/>
      <w:bookmarkStart w:id="1019" w:name="_Toc25770"/>
      <w:r>
        <w:rPr>
          <w:rFonts w:hint="eastAsia"/>
        </w:rPr>
        <w:t xml:space="preserve">5.3.4 </w:t>
      </w:r>
      <w:r>
        <w:rPr>
          <w:rFonts w:hint="eastAsia"/>
        </w:rPr>
        <w:t>改变模板的类型</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14:paraId="74D367F6" w14:textId="77777777" w:rsidR="00CA42D7" w:rsidRDefault="00976F99">
      <w:pPr>
        <w:ind w:firstLine="480"/>
      </w:pPr>
      <w:r>
        <w:rPr>
          <w:rFonts w:hint="eastAsia"/>
        </w:rPr>
        <w:t>当改变模板的类型时，归属于该模板的所有</w:t>
      </w:r>
      <w:r>
        <w:t xml:space="preserve">QRS </w:t>
      </w:r>
      <w:r>
        <w:t>类型也同时</w:t>
      </w:r>
      <w:r>
        <w:rPr>
          <w:rFonts w:hint="eastAsia"/>
        </w:rPr>
        <w:t>会被修改。这个功能适用于快速修改大量的</w:t>
      </w:r>
      <w:r>
        <w:t>QRS</w:t>
      </w:r>
      <w:r>
        <w:t>，重新修正被错误判别</w:t>
      </w:r>
      <w:r>
        <w:rPr>
          <w:rFonts w:hint="eastAsia"/>
        </w:rPr>
        <w:t>的类型。</w:t>
      </w:r>
    </w:p>
    <w:p w14:paraId="6D4841AC" w14:textId="77777777" w:rsidR="00CA42D7" w:rsidRDefault="00976F99">
      <w:pPr>
        <w:ind w:firstLineChars="0" w:firstLine="0"/>
      </w:pPr>
      <w:r>
        <w:rPr>
          <w:rFonts w:hint="eastAsia"/>
        </w:rPr>
        <w:t>操作步骤如下：</w:t>
      </w:r>
    </w:p>
    <w:p w14:paraId="080C66B0" w14:textId="77777777" w:rsidR="00CA42D7" w:rsidRDefault="00976F99">
      <w:pPr>
        <w:ind w:firstLineChars="0" w:firstLine="0"/>
      </w:pPr>
      <w:r>
        <w:rPr>
          <w:rFonts w:hint="eastAsia"/>
        </w:rPr>
        <w:t>1.</w:t>
      </w:r>
      <w:r>
        <w:t xml:space="preserve"> </w:t>
      </w:r>
      <w:r>
        <w:t>选择模板；</w:t>
      </w:r>
    </w:p>
    <w:p w14:paraId="5ECC2382" w14:textId="77777777" w:rsidR="00CA42D7" w:rsidRDefault="00976F99">
      <w:pPr>
        <w:ind w:firstLineChars="0" w:firstLine="0"/>
      </w:pPr>
      <w:r>
        <w:rPr>
          <w:rFonts w:hint="eastAsia"/>
        </w:rPr>
        <w:t>2.</w:t>
      </w:r>
      <w:r>
        <w:t xml:space="preserve"> </w:t>
      </w:r>
      <w:r>
        <w:rPr>
          <w:rFonts w:hint="eastAsia"/>
        </w:rPr>
        <w:t>从下方类型中</w:t>
      </w:r>
      <w:r>
        <w:t>选择新的类型后开始修改；</w:t>
      </w:r>
    </w:p>
    <w:p w14:paraId="587B2D8F" w14:textId="77777777" w:rsidR="00CA42D7" w:rsidRDefault="00976F99">
      <w:pPr>
        <w:ind w:firstLineChars="0" w:firstLine="0"/>
      </w:pPr>
      <w:r>
        <w:rPr>
          <w:rFonts w:hint="eastAsia"/>
        </w:rPr>
        <w:t>3.</w:t>
      </w:r>
      <w:r>
        <w:t xml:space="preserve"> </w:t>
      </w:r>
      <w:r>
        <w:t>等待修改结束（修改速度与模板中的心搏数量有关，可</w:t>
      </w:r>
      <w:r>
        <w:rPr>
          <w:rFonts w:hint="eastAsia"/>
        </w:rPr>
        <w:t>能需要几秒的停顿）。</w:t>
      </w:r>
    </w:p>
    <w:p w14:paraId="088FA00B" w14:textId="77777777" w:rsidR="00CA42D7" w:rsidRDefault="00976F99">
      <w:pPr>
        <w:pStyle w:val="3"/>
        <w:ind w:firstLineChars="0" w:firstLine="0"/>
      </w:pPr>
      <w:bookmarkStart w:id="1020" w:name="_Toc2305"/>
      <w:bookmarkStart w:id="1021" w:name="_Toc29478"/>
      <w:bookmarkStart w:id="1022" w:name="_Toc11364"/>
      <w:bookmarkStart w:id="1023" w:name="_Toc7474"/>
      <w:bookmarkStart w:id="1024" w:name="_Toc26010"/>
      <w:bookmarkStart w:id="1025" w:name="_Toc8356"/>
      <w:bookmarkStart w:id="1026" w:name="_Toc20312"/>
      <w:bookmarkStart w:id="1027" w:name="_Toc26435"/>
      <w:bookmarkStart w:id="1028" w:name="_Toc17053"/>
      <w:bookmarkStart w:id="1029" w:name="_Toc23571"/>
      <w:bookmarkStart w:id="1030" w:name="_Toc716"/>
      <w:bookmarkStart w:id="1031" w:name="_Toc12095"/>
      <w:bookmarkStart w:id="1032" w:name="_Toc20034"/>
      <w:bookmarkStart w:id="1033" w:name="_Toc15158"/>
      <w:bookmarkStart w:id="1034" w:name="_Toc19312"/>
      <w:bookmarkStart w:id="1035" w:name="_Toc6789"/>
      <w:bookmarkStart w:id="1036" w:name="_Toc38631381"/>
      <w:bookmarkStart w:id="1037" w:name="_Toc40880750"/>
      <w:bookmarkStart w:id="1038" w:name="_Toc12626"/>
      <w:bookmarkStart w:id="1039" w:name="_Toc24239"/>
      <w:bookmarkStart w:id="1040" w:name="_Toc10720"/>
      <w:bookmarkStart w:id="1041" w:name="_Toc5972"/>
      <w:bookmarkStart w:id="1042" w:name="_Toc15708"/>
      <w:bookmarkStart w:id="1043" w:name="_Toc32372"/>
      <w:bookmarkStart w:id="1044" w:name="_Toc12518"/>
      <w:bookmarkStart w:id="1045" w:name="_Toc31520"/>
      <w:bookmarkStart w:id="1046" w:name="_Toc21679"/>
      <w:r>
        <w:rPr>
          <w:rFonts w:hint="eastAsia"/>
        </w:rPr>
        <w:t xml:space="preserve">5.3.5 </w:t>
      </w:r>
      <w:r>
        <w:rPr>
          <w:rFonts w:hint="eastAsia"/>
        </w:rPr>
        <w:t>分类显示</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08FB785A" w14:textId="77777777" w:rsidR="00CA42D7" w:rsidRDefault="00976F99">
      <w:pPr>
        <w:ind w:firstLine="480"/>
      </w:pPr>
      <w:r>
        <w:rPr>
          <w:rFonts w:hint="eastAsia"/>
        </w:rPr>
        <w:t>当选择某一类型时，区域</w:t>
      </w:r>
      <w:r>
        <w:rPr>
          <w:rFonts w:hint="eastAsia"/>
        </w:rPr>
        <w:t>2</w:t>
      </w:r>
      <w:r>
        <w:rPr>
          <w:rFonts w:hint="eastAsia"/>
        </w:rPr>
        <w:t>会显示出这一类型的所有子模板，针对所有子模板可以进行合并、修改类型、查看所有</w:t>
      </w:r>
      <w:r>
        <w:rPr>
          <w:rFonts w:hint="eastAsia"/>
        </w:rPr>
        <w:t>Q</w:t>
      </w:r>
      <w:r>
        <w:t>RS</w:t>
      </w:r>
      <w:r>
        <w:rPr>
          <w:rFonts w:hint="eastAsia"/>
        </w:rPr>
        <w:t>。</w:t>
      </w:r>
    </w:p>
    <w:p w14:paraId="3244CA92" w14:textId="77777777" w:rsidR="00CA42D7" w:rsidRDefault="00976F99">
      <w:pPr>
        <w:ind w:firstLineChars="0" w:firstLine="0"/>
      </w:pPr>
      <w:r>
        <w:rPr>
          <w:rFonts w:hint="eastAsia"/>
        </w:rPr>
        <w:t>1.</w:t>
      </w:r>
      <w:r>
        <w:t xml:space="preserve"> </w:t>
      </w:r>
      <w:r>
        <w:rPr>
          <w:rFonts w:hint="eastAsia"/>
        </w:rPr>
        <w:t>选择分类类型；</w:t>
      </w:r>
    </w:p>
    <w:p w14:paraId="141C0D85" w14:textId="77777777" w:rsidR="00CA42D7" w:rsidRDefault="00976F99">
      <w:pPr>
        <w:ind w:firstLineChars="0" w:firstLine="0"/>
      </w:pPr>
      <w:r>
        <w:rPr>
          <w:rFonts w:hint="eastAsia"/>
        </w:rPr>
        <w:t>2.</w:t>
      </w:r>
      <w:r>
        <w:t xml:space="preserve"> </w:t>
      </w:r>
      <w:r>
        <w:rPr>
          <w:rFonts w:hint="eastAsia"/>
        </w:rPr>
        <w:t>区域</w:t>
      </w:r>
      <w:r>
        <w:rPr>
          <w:rFonts w:hint="eastAsia"/>
        </w:rPr>
        <w:t>2</w:t>
      </w:r>
      <w:r>
        <w:rPr>
          <w:rFonts w:hint="eastAsia"/>
        </w:rPr>
        <w:t>显示此类型所有子模板，针对所有子类型可以进行拖放合并，从下方</w:t>
      </w:r>
    </w:p>
    <w:p w14:paraId="133F6FED" w14:textId="77777777" w:rsidR="00CA42D7" w:rsidRDefault="00976F99">
      <w:pPr>
        <w:ind w:firstLineChars="0" w:firstLine="0"/>
      </w:pPr>
      <w:r>
        <w:rPr>
          <w:rFonts w:hint="eastAsia"/>
        </w:rPr>
        <w:t>类型中</w:t>
      </w:r>
      <w:r>
        <w:t>选择新的类型</w:t>
      </w:r>
      <w:r>
        <w:rPr>
          <w:rFonts w:hint="eastAsia"/>
        </w:rPr>
        <w:t>进行修改，快速浏览每个子模板的</w:t>
      </w:r>
      <w:r>
        <w:rPr>
          <w:rFonts w:hint="eastAsia"/>
        </w:rPr>
        <w:t>Q</w:t>
      </w:r>
      <w:r>
        <w:t>RS</w:t>
      </w:r>
      <w:r>
        <w:rPr>
          <w:rFonts w:hint="eastAsia"/>
        </w:rPr>
        <w:t>。</w:t>
      </w:r>
    </w:p>
    <w:p w14:paraId="03B58AF4" w14:textId="77777777" w:rsidR="00CA42D7" w:rsidRDefault="00976F99">
      <w:pPr>
        <w:pStyle w:val="3"/>
        <w:ind w:firstLineChars="0" w:firstLine="0"/>
      </w:pPr>
      <w:bookmarkStart w:id="1047" w:name="_Toc40880751"/>
      <w:bookmarkStart w:id="1048" w:name="_Toc24283"/>
      <w:bookmarkStart w:id="1049" w:name="_Toc6306"/>
      <w:bookmarkStart w:id="1050" w:name="_Toc8546"/>
      <w:bookmarkStart w:id="1051" w:name="_Toc12048"/>
      <w:bookmarkStart w:id="1052" w:name="_Toc29956"/>
      <w:bookmarkStart w:id="1053" w:name="_Toc38631382"/>
      <w:bookmarkStart w:id="1054" w:name="_Toc14035"/>
      <w:bookmarkStart w:id="1055" w:name="_Toc2369"/>
      <w:bookmarkStart w:id="1056" w:name="_Toc14255"/>
      <w:bookmarkStart w:id="1057" w:name="_Toc3449"/>
      <w:bookmarkStart w:id="1058" w:name="_Toc32382"/>
      <w:bookmarkStart w:id="1059" w:name="_Toc10557"/>
      <w:bookmarkStart w:id="1060" w:name="_Toc9246"/>
      <w:bookmarkStart w:id="1061" w:name="_Toc18218"/>
      <w:bookmarkStart w:id="1062" w:name="_Toc30003"/>
      <w:bookmarkStart w:id="1063" w:name="_Toc32150"/>
      <w:bookmarkStart w:id="1064" w:name="_Toc19195"/>
      <w:bookmarkStart w:id="1065" w:name="_Toc2730"/>
      <w:bookmarkStart w:id="1066" w:name="_Toc6171"/>
      <w:bookmarkStart w:id="1067" w:name="_Toc31710"/>
      <w:bookmarkStart w:id="1068" w:name="_Toc26601"/>
      <w:bookmarkStart w:id="1069" w:name="_Toc5892"/>
      <w:bookmarkStart w:id="1070" w:name="_Toc14147"/>
      <w:bookmarkStart w:id="1071" w:name="_Toc26321"/>
      <w:bookmarkStart w:id="1072" w:name="_Toc12998"/>
      <w:bookmarkStart w:id="1073" w:name="_Toc26573"/>
      <w:r>
        <w:rPr>
          <w:rFonts w:hint="eastAsia"/>
        </w:rPr>
        <w:t xml:space="preserve">5.3.6 </w:t>
      </w:r>
      <w:r>
        <w:rPr>
          <w:rFonts w:hint="eastAsia"/>
        </w:rPr>
        <w:t>合并子模板</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66A05A6D" w14:textId="77777777" w:rsidR="00CA42D7" w:rsidRDefault="00976F99">
      <w:pPr>
        <w:ind w:firstLine="480"/>
      </w:pPr>
      <w:r>
        <w:rPr>
          <w:rFonts w:hint="eastAsia"/>
        </w:rPr>
        <w:t>相同类型的模板可以合并，所有被合并模板中的心搏将被合并到目标模板中。这个功能用于整理大量的同类心搏，减少模板的数量。</w:t>
      </w:r>
    </w:p>
    <w:p w14:paraId="30B9F2BF" w14:textId="77777777" w:rsidR="00CA42D7" w:rsidRDefault="00976F99">
      <w:pPr>
        <w:ind w:firstLineChars="0" w:firstLine="0"/>
      </w:pPr>
      <w:r>
        <w:rPr>
          <w:rFonts w:hint="eastAsia"/>
        </w:rPr>
        <w:t>操作步骤如下：</w:t>
      </w:r>
    </w:p>
    <w:p w14:paraId="68A2597C" w14:textId="77777777" w:rsidR="00CA42D7" w:rsidRDefault="00976F99">
      <w:pPr>
        <w:ind w:firstLineChars="0" w:firstLine="0"/>
      </w:pPr>
      <w:r>
        <w:rPr>
          <w:rFonts w:hint="eastAsia"/>
        </w:rPr>
        <w:t>1.</w:t>
      </w:r>
      <w:r>
        <w:t xml:space="preserve"> </w:t>
      </w:r>
      <w:r>
        <w:t>选择模板，并在该模板上按住鼠标左键，这时鼠标指针</w:t>
      </w:r>
      <w:r>
        <w:rPr>
          <w:rFonts w:hint="eastAsia"/>
        </w:rPr>
        <w:t>变为“拖</w:t>
      </w:r>
      <w:r>
        <w:t>-</w:t>
      </w:r>
      <w:r>
        <w:t>放</w:t>
      </w:r>
      <w:r>
        <w:rPr>
          <w:rFonts w:hint="eastAsia"/>
        </w:rPr>
        <w:t>”状态；</w:t>
      </w:r>
    </w:p>
    <w:p w14:paraId="374FCA8E" w14:textId="77777777" w:rsidR="00CA42D7" w:rsidRDefault="00976F99">
      <w:pPr>
        <w:ind w:firstLineChars="0" w:firstLine="0"/>
      </w:pPr>
      <w:r>
        <w:rPr>
          <w:rFonts w:hint="eastAsia"/>
        </w:rPr>
        <w:t>2.</w:t>
      </w:r>
      <w:r>
        <w:t xml:space="preserve"> </w:t>
      </w:r>
      <w:r>
        <w:rPr>
          <w:rFonts w:hint="eastAsia"/>
        </w:rPr>
        <w:t>移动鼠标到目标模板上（必须是相同类型），然后松开鼠标左键；这个操作过</w:t>
      </w:r>
      <w:r>
        <w:rPr>
          <w:rFonts w:hint="eastAsia"/>
        </w:rPr>
        <w:lastRenderedPageBreak/>
        <w:t>程就是所谓“拖</w:t>
      </w:r>
      <w:r>
        <w:t>-</w:t>
      </w:r>
      <w:r>
        <w:t>放</w:t>
      </w:r>
      <w:r>
        <w:rPr>
          <w:rFonts w:hint="eastAsia"/>
        </w:rPr>
        <w:t>”</w:t>
      </w:r>
      <w:r>
        <w:t>（</w:t>
      </w:r>
      <w:r>
        <w:t>drag-drop</w:t>
      </w:r>
      <w:r>
        <w:t>）</w:t>
      </w:r>
      <w:r>
        <w:rPr>
          <w:rFonts w:hint="eastAsia"/>
        </w:rPr>
        <w:t>合并操作。</w:t>
      </w:r>
    </w:p>
    <w:p w14:paraId="0B1A81A1" w14:textId="77777777" w:rsidR="00CA42D7" w:rsidRDefault="00976F99">
      <w:pPr>
        <w:ind w:firstLineChars="0" w:firstLine="0"/>
      </w:pPr>
      <w:r>
        <w:rPr>
          <w:rFonts w:hint="eastAsia"/>
        </w:rPr>
        <w:t>3.</w:t>
      </w:r>
      <w:r>
        <w:t xml:space="preserve"> </w:t>
      </w:r>
      <w:r>
        <w:t>等待合并执行结束。</w:t>
      </w:r>
    </w:p>
    <w:p w14:paraId="12EBC160" w14:textId="77777777" w:rsidR="00CA42D7" w:rsidRDefault="00976F99">
      <w:pPr>
        <w:ind w:firstLineChars="0" w:firstLine="0"/>
        <w:rPr>
          <w:b/>
          <w:bCs/>
          <w:color w:val="FF0000"/>
        </w:rPr>
      </w:pPr>
      <w:r>
        <w:rPr>
          <w:rFonts w:hint="eastAsia"/>
          <w:b/>
          <w:bCs/>
          <w:color w:val="FF0000"/>
        </w:rPr>
        <w:t>注意：被拖拉的模板将被合并到拖拉放下的目标模板中。</w:t>
      </w:r>
    </w:p>
    <w:p w14:paraId="79664914" w14:textId="77777777" w:rsidR="00CA42D7" w:rsidRDefault="00976F99">
      <w:pPr>
        <w:pStyle w:val="3"/>
        <w:ind w:firstLineChars="0" w:firstLine="0"/>
      </w:pPr>
      <w:bookmarkStart w:id="1074" w:name="_Toc23584"/>
      <w:bookmarkStart w:id="1075" w:name="_Toc1750"/>
      <w:bookmarkStart w:id="1076" w:name="_Toc40880752"/>
      <w:bookmarkStart w:id="1077" w:name="_Toc15235"/>
      <w:bookmarkStart w:id="1078" w:name="_Toc18683"/>
      <w:bookmarkStart w:id="1079" w:name="_Toc10643"/>
      <w:bookmarkStart w:id="1080" w:name="_Toc22512"/>
      <w:bookmarkStart w:id="1081" w:name="_Toc15704"/>
      <w:bookmarkStart w:id="1082" w:name="_Toc210"/>
      <w:bookmarkStart w:id="1083" w:name="_Toc1283"/>
      <w:bookmarkStart w:id="1084" w:name="_Toc22990"/>
      <w:bookmarkStart w:id="1085" w:name="_Toc23528"/>
      <w:bookmarkStart w:id="1086" w:name="_Toc12704"/>
      <w:bookmarkStart w:id="1087" w:name="_Toc28842"/>
      <w:bookmarkStart w:id="1088" w:name="_Toc10501"/>
      <w:bookmarkStart w:id="1089" w:name="_Toc17071"/>
      <w:bookmarkStart w:id="1090" w:name="_Toc24530"/>
      <w:bookmarkStart w:id="1091" w:name="_Toc20892"/>
      <w:bookmarkStart w:id="1092" w:name="_Toc26093"/>
      <w:bookmarkStart w:id="1093" w:name="_Toc38631383"/>
      <w:bookmarkStart w:id="1094" w:name="_Toc18295"/>
      <w:bookmarkStart w:id="1095" w:name="_Toc49"/>
      <w:bookmarkStart w:id="1096" w:name="_Toc3387"/>
      <w:bookmarkStart w:id="1097" w:name="_Toc5366"/>
      <w:bookmarkStart w:id="1098" w:name="_Toc1007"/>
      <w:bookmarkStart w:id="1099" w:name="_Toc9333"/>
      <w:bookmarkStart w:id="1100" w:name="_Toc16094"/>
      <w:r>
        <w:rPr>
          <w:rFonts w:hint="eastAsia"/>
        </w:rPr>
        <w:t xml:space="preserve">5.3.7 </w:t>
      </w:r>
      <w:r>
        <w:rPr>
          <w:rFonts w:hint="eastAsia"/>
        </w:rPr>
        <w:t>查看放大心电图</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640E6FDC" w14:textId="77777777" w:rsidR="00CA42D7" w:rsidRDefault="00976F99">
      <w:pPr>
        <w:ind w:firstLineChars="0" w:firstLine="0"/>
      </w:pPr>
      <w:r>
        <w:rPr>
          <w:rFonts w:hint="eastAsia"/>
        </w:rPr>
        <w:t>提供心电图窗口查看</w:t>
      </w:r>
      <w:r>
        <w:t xml:space="preserve">QRS </w:t>
      </w:r>
      <w:r>
        <w:t>窗口中</w:t>
      </w:r>
      <w:r>
        <w:t xml:space="preserve">QRS </w:t>
      </w:r>
      <w:r>
        <w:t>对应的放大心电图。</w:t>
      </w:r>
    </w:p>
    <w:p w14:paraId="18E644D5" w14:textId="77777777" w:rsidR="00CA42D7" w:rsidRDefault="00976F99">
      <w:pPr>
        <w:ind w:firstLineChars="0" w:firstLine="0"/>
      </w:pPr>
      <w:r>
        <w:rPr>
          <w:rFonts w:hint="eastAsia"/>
        </w:rPr>
        <w:t>操作步骤如下：</w:t>
      </w:r>
    </w:p>
    <w:p w14:paraId="54EB6729" w14:textId="77777777" w:rsidR="00CA42D7" w:rsidRDefault="00976F99">
      <w:pPr>
        <w:autoSpaceDE w:val="0"/>
        <w:autoSpaceDN w:val="0"/>
        <w:adjustRightInd w:val="0"/>
        <w:spacing w:line="240" w:lineRule="auto"/>
        <w:ind w:firstLineChars="0" w:firstLine="0"/>
        <w:jc w:val="left"/>
      </w:pPr>
      <w:r>
        <w:rPr>
          <w:rFonts w:hint="eastAsia"/>
        </w:rPr>
        <w:t>1.</w:t>
      </w:r>
      <w:r>
        <w:t xml:space="preserve"> </w:t>
      </w:r>
      <w:r>
        <w:rPr>
          <w:rFonts w:hint="eastAsia"/>
        </w:rPr>
        <w:t>鼠标单击</w:t>
      </w:r>
      <w:r>
        <w:rPr>
          <w:noProof/>
        </w:rPr>
        <w:drawing>
          <wp:inline distT="0" distB="0" distL="0" distR="0" wp14:anchorId="62FDD625" wp14:editId="3F0D30FE">
            <wp:extent cx="209550" cy="209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全屏按钮，打开全屏心电图窗口，显示全部</w:t>
      </w:r>
      <w:r>
        <w:t>12</w:t>
      </w:r>
      <w:r>
        <w:rPr>
          <w:rFonts w:hint="eastAsia"/>
        </w:rPr>
        <w:t>导联心电图。</w:t>
      </w:r>
    </w:p>
    <w:p w14:paraId="65E16A2E" w14:textId="77777777" w:rsidR="00CA42D7" w:rsidRDefault="00976F99">
      <w:pPr>
        <w:ind w:firstLineChars="0" w:firstLine="0"/>
      </w:pPr>
      <w:r>
        <w:rPr>
          <w:rFonts w:hint="eastAsia"/>
        </w:rPr>
        <w:t>2.</w:t>
      </w:r>
      <w:r>
        <w:t xml:space="preserve"> </w:t>
      </w:r>
      <w:r>
        <w:rPr>
          <w:rFonts w:hint="eastAsia"/>
        </w:rPr>
        <w:t>或者</w:t>
      </w:r>
      <w:r>
        <w:t>鼠标双击心搏显示窗口中的心搏可以打开心电图窗口。</w:t>
      </w:r>
    </w:p>
    <w:p w14:paraId="13B36232" w14:textId="77777777" w:rsidR="00CA42D7" w:rsidRDefault="00976F99">
      <w:pPr>
        <w:pStyle w:val="3"/>
        <w:ind w:firstLineChars="0" w:firstLine="0"/>
      </w:pPr>
      <w:bookmarkStart w:id="1101" w:name="_Toc32709"/>
      <w:bookmarkStart w:id="1102" w:name="_Toc27593"/>
      <w:bookmarkStart w:id="1103" w:name="_Toc27983"/>
      <w:bookmarkStart w:id="1104" w:name="_Toc19993"/>
      <w:bookmarkStart w:id="1105" w:name="_Toc11141"/>
      <w:bookmarkStart w:id="1106" w:name="_Toc23091"/>
      <w:bookmarkStart w:id="1107" w:name="_Toc1302"/>
      <w:bookmarkStart w:id="1108" w:name="_Toc23564"/>
      <w:bookmarkStart w:id="1109" w:name="_Toc13788"/>
      <w:bookmarkStart w:id="1110" w:name="_Toc139"/>
      <w:bookmarkStart w:id="1111" w:name="_Toc6264"/>
      <w:bookmarkStart w:id="1112" w:name="_Toc468"/>
      <w:bookmarkStart w:id="1113" w:name="_Toc20631"/>
      <w:bookmarkStart w:id="1114" w:name="_Toc27418"/>
      <w:bookmarkStart w:id="1115" w:name="_Toc22520"/>
      <w:bookmarkStart w:id="1116" w:name="_Toc22442"/>
      <w:bookmarkStart w:id="1117" w:name="_Toc18324"/>
      <w:bookmarkStart w:id="1118" w:name="_Toc26934"/>
      <w:bookmarkStart w:id="1119" w:name="_Toc20928"/>
      <w:bookmarkStart w:id="1120" w:name="_Toc3472"/>
      <w:bookmarkStart w:id="1121" w:name="_Toc38631384"/>
      <w:bookmarkStart w:id="1122" w:name="_Toc1805"/>
      <w:bookmarkStart w:id="1123" w:name="_Toc2113"/>
      <w:bookmarkStart w:id="1124" w:name="_Toc28043"/>
      <w:bookmarkStart w:id="1125" w:name="_Toc40880753"/>
      <w:bookmarkStart w:id="1126" w:name="_Toc23378"/>
      <w:bookmarkStart w:id="1127" w:name="_Toc27174"/>
      <w:r>
        <w:rPr>
          <w:noProof/>
        </w:rPr>
        <w:drawing>
          <wp:anchor distT="0" distB="0" distL="114935" distR="114935" simplePos="0" relativeHeight="251661312" behindDoc="0" locked="0" layoutInCell="1" allowOverlap="1" wp14:anchorId="781D5B29" wp14:editId="193F1A66">
            <wp:simplePos x="0" y="0"/>
            <wp:positionH relativeFrom="column">
              <wp:posOffset>97155</wp:posOffset>
            </wp:positionH>
            <wp:positionV relativeFrom="paragraph">
              <wp:posOffset>504190</wp:posOffset>
            </wp:positionV>
            <wp:extent cx="5073015" cy="2750185"/>
            <wp:effectExtent l="0" t="0" r="13335" b="12065"/>
            <wp:wrapSquare wrapText="bothSides"/>
            <wp:docPr id="10" name="图片 5" descr="D:\work\HolterSystem\文档\注册\送检\最新文件\图片\脱敏文件\004、编辑模板界面-已脱敏.PNG004、编辑模板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D:\work\HolterSystem\文档\注册\送检\最新文件\图片\脱敏文件\004、编辑模板界面-已脱敏.PNG004、编辑模板界面-已脱敏"/>
                    <pic:cNvPicPr>
                      <a:picLocks noChangeAspect="1"/>
                    </pic:cNvPicPr>
                  </pic:nvPicPr>
                  <pic:blipFill>
                    <a:blip r:embed="rId60"/>
                    <a:srcRect/>
                    <a:stretch>
                      <a:fillRect/>
                    </a:stretch>
                  </pic:blipFill>
                  <pic:spPr>
                    <a:xfrm>
                      <a:off x="0" y="0"/>
                      <a:ext cx="5073015" cy="2750185"/>
                    </a:xfrm>
                    <a:prstGeom prst="rect">
                      <a:avLst/>
                    </a:prstGeom>
                    <a:noFill/>
                    <a:ln>
                      <a:noFill/>
                    </a:ln>
                  </pic:spPr>
                </pic:pic>
              </a:graphicData>
            </a:graphic>
          </wp:anchor>
        </w:drawing>
      </w:r>
      <w:r>
        <w:rPr>
          <w:rFonts w:hint="eastAsia"/>
        </w:rPr>
        <w:t xml:space="preserve">5.3.8  </w:t>
      </w:r>
      <w:r>
        <w:t>Demix</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63CAD8D3" w14:textId="77777777" w:rsidR="00CA42D7" w:rsidRDefault="00976F99">
      <w:pPr>
        <w:ind w:firstLine="480"/>
      </w:pPr>
      <w:r>
        <w:t>Demix</w:t>
      </w:r>
      <w:r>
        <w:rPr>
          <w:rFonts w:hint="eastAsia"/>
        </w:rPr>
        <w:t>是将一组心搏按</w:t>
      </w:r>
      <w:r>
        <w:t xml:space="preserve">P-QRS-T </w:t>
      </w:r>
      <w:r>
        <w:t>叠加起来显示，以便从叠加</w:t>
      </w:r>
      <w:r>
        <w:rPr>
          <w:rFonts w:hint="eastAsia"/>
        </w:rPr>
        <w:t>图形中找出不同类型的心搏：从正常</w:t>
      </w:r>
      <w:r>
        <w:t xml:space="preserve">QRS </w:t>
      </w:r>
      <w:r>
        <w:t>波群中找出宽大畸</w:t>
      </w:r>
      <w:r>
        <w:rPr>
          <w:rFonts w:hint="eastAsia"/>
        </w:rPr>
        <w:t>形的</w:t>
      </w:r>
      <w:r>
        <w:t xml:space="preserve">QRS </w:t>
      </w:r>
      <w:r>
        <w:t>波群（或反之）。该功能常</w:t>
      </w:r>
      <w:r>
        <w:rPr>
          <w:rFonts w:hint="eastAsia"/>
        </w:rPr>
        <w:t>也</w:t>
      </w:r>
      <w:r>
        <w:t>被称为</w:t>
      </w:r>
      <w:r>
        <w:rPr>
          <w:rFonts w:hint="eastAsia"/>
        </w:rPr>
        <w:t>“</w:t>
      </w:r>
      <w:r>
        <w:t>反混淆</w:t>
      </w:r>
      <w:r>
        <w:rPr>
          <w:rFonts w:hint="eastAsia"/>
        </w:rPr>
        <w:t>”</w:t>
      </w:r>
      <w:r>
        <w:t>功能。</w:t>
      </w:r>
    </w:p>
    <w:p w14:paraId="77ED0D7C" w14:textId="77777777" w:rsidR="00CA42D7" w:rsidRDefault="00976F99">
      <w:pPr>
        <w:ind w:firstLineChars="0" w:firstLine="0"/>
      </w:pPr>
      <w:r>
        <w:rPr>
          <w:rFonts w:hint="eastAsia"/>
        </w:rPr>
        <w:t>常用操作和功能说明：</w:t>
      </w:r>
    </w:p>
    <w:p w14:paraId="5C2B5165" w14:textId="77777777" w:rsidR="00CA42D7" w:rsidRDefault="00976F99">
      <w:pPr>
        <w:ind w:firstLineChars="0" w:firstLine="0"/>
      </w:pPr>
      <w:r>
        <w:rPr>
          <w:rFonts w:hint="eastAsia"/>
        </w:rPr>
        <w:t>1.</w:t>
      </w:r>
      <w:r>
        <w:t xml:space="preserve"> </w:t>
      </w:r>
      <w:r>
        <w:rPr>
          <w:rFonts w:hint="eastAsia"/>
        </w:rPr>
        <w:t>在模板显示区点击某一模板【</w:t>
      </w:r>
      <w:r>
        <w:rPr>
          <w:rFonts w:hint="eastAsia"/>
        </w:rPr>
        <w:t>demix</w:t>
      </w:r>
      <w:r>
        <w:rPr>
          <w:rFonts w:hint="eastAsia"/>
        </w:rPr>
        <w:t>】按钮后，</w:t>
      </w:r>
      <w:r>
        <w:rPr>
          <w:rFonts w:hint="eastAsia"/>
        </w:rPr>
        <w:t>Demix</w:t>
      </w:r>
      <w:r>
        <w:rPr>
          <w:rFonts w:hint="eastAsia"/>
        </w:rPr>
        <w:t>窗口联动显示模板叠加图。</w:t>
      </w:r>
    </w:p>
    <w:p w14:paraId="04DE7992" w14:textId="77777777" w:rsidR="00CA42D7" w:rsidRDefault="00976F99">
      <w:pPr>
        <w:ind w:firstLineChars="0" w:firstLine="0"/>
      </w:pPr>
      <w:r>
        <w:rPr>
          <w:rFonts w:hint="eastAsia"/>
        </w:rPr>
        <w:t>2.</w:t>
      </w:r>
      <w:r>
        <w:t xml:space="preserve"> </w:t>
      </w:r>
      <w:r>
        <w:rPr>
          <w:rFonts w:hint="eastAsia"/>
        </w:rPr>
        <w:t>在叠加图上按下鼠标左键，滑动鼠标即可出现一个选择框，当鼠标左键抬起</w:t>
      </w:r>
    </w:p>
    <w:p w14:paraId="65EA7C66" w14:textId="77777777" w:rsidR="00CA42D7" w:rsidRDefault="00976F99">
      <w:pPr>
        <w:ind w:firstLineChars="0" w:firstLine="0"/>
      </w:pPr>
      <w:r>
        <w:rPr>
          <w:rFonts w:hint="eastAsia"/>
        </w:rPr>
        <w:lastRenderedPageBreak/>
        <w:t>时</w:t>
      </w:r>
      <w:r>
        <w:t>波形通过选择框的心搏（在叠加窗口的中前部分，对齐的</w:t>
      </w:r>
      <w:r>
        <w:t xml:space="preserve"> QRS</w:t>
      </w:r>
      <w:r>
        <w:t>波形）即被选定，按键盘上的数字键</w:t>
      </w:r>
      <w:r>
        <w:t xml:space="preserve"> 1</w:t>
      </w:r>
      <w:r>
        <w:t>、</w:t>
      </w:r>
      <w:r>
        <w:t>2</w:t>
      </w:r>
      <w:r>
        <w:t>、</w:t>
      </w:r>
      <w:r>
        <w:t xml:space="preserve">3 </w:t>
      </w:r>
      <w:r>
        <w:t>或</w:t>
      </w:r>
      <w:r>
        <w:t xml:space="preserve"> 4 </w:t>
      </w:r>
      <w:r>
        <w:t>就可以把选中的波形移动到相应的</w:t>
      </w:r>
      <w:r>
        <w:rPr>
          <w:rFonts w:hint="eastAsia"/>
        </w:rPr>
        <w:t>子</w:t>
      </w:r>
      <w:r>
        <w:t>叠加窗口中进行观察</w:t>
      </w:r>
      <w:r>
        <w:rPr>
          <w:rFonts w:hint="eastAsia"/>
        </w:rPr>
        <w:t>。</w:t>
      </w:r>
    </w:p>
    <w:p w14:paraId="6FB35541" w14:textId="77777777" w:rsidR="00CA42D7" w:rsidRDefault="00976F99">
      <w:pPr>
        <w:ind w:firstLineChars="0" w:firstLine="0"/>
      </w:pPr>
      <w:r>
        <w:rPr>
          <w:rFonts w:hint="eastAsia"/>
        </w:rPr>
        <w:t>3.</w:t>
      </w:r>
      <w:r>
        <w:t xml:space="preserve"> </w:t>
      </w:r>
      <w:r>
        <w:rPr>
          <w:rFonts w:hint="eastAsia"/>
        </w:rPr>
        <w:t>在子叠加窗口点击鼠标右键弹出选择框，</w:t>
      </w:r>
      <w:bookmarkStart w:id="1128" w:name="_Hlk38975773"/>
      <w:r>
        <w:rPr>
          <w:rFonts w:hint="eastAsia"/>
        </w:rPr>
        <w:t>可以进行整个子窗口心搏类型的修改，单个</w:t>
      </w:r>
      <w:r>
        <w:t>QRS</w:t>
      </w:r>
      <w:r>
        <w:t>波形窗口</w:t>
      </w:r>
      <w:r>
        <w:rPr>
          <w:rFonts w:hint="eastAsia"/>
        </w:rPr>
        <w:t>联动显示</w:t>
      </w:r>
      <w:r>
        <w:t>当前叠加窗口中的所有心搏</w:t>
      </w:r>
      <w:r>
        <w:rPr>
          <w:rFonts w:hint="eastAsia"/>
        </w:rPr>
        <w:t>。</w:t>
      </w:r>
      <w:bookmarkEnd w:id="1128"/>
    </w:p>
    <w:p w14:paraId="4DDA96A6" w14:textId="77777777" w:rsidR="00CA42D7" w:rsidRDefault="00976F99">
      <w:pPr>
        <w:ind w:firstLineChars="0" w:firstLine="0"/>
      </w:pPr>
      <w:r>
        <w:rPr>
          <w:rFonts w:hint="eastAsia"/>
        </w:rPr>
        <w:t>4.</w:t>
      </w:r>
      <w:r>
        <w:t xml:space="preserve"> </w:t>
      </w:r>
      <w:r>
        <w:rPr>
          <w:rFonts w:hint="eastAsia"/>
        </w:rPr>
        <w:t>在单个</w:t>
      </w:r>
      <w:r>
        <w:t>QRS</w:t>
      </w:r>
      <w:r>
        <w:t>波形窗口</w:t>
      </w:r>
      <w:r>
        <w:rPr>
          <w:rFonts w:hint="eastAsia"/>
        </w:rPr>
        <w:t>上点击鼠标右键弹出选择框可以对心搏进行逐个修改类型，</w:t>
      </w:r>
      <w:r>
        <w:t>心电图编辑窗口联动显示</w:t>
      </w:r>
      <w:r>
        <w:rPr>
          <w:rFonts w:hint="eastAsia"/>
        </w:rPr>
        <w:t>。</w:t>
      </w:r>
    </w:p>
    <w:p w14:paraId="55D237D8" w14:textId="77777777" w:rsidR="00CA42D7" w:rsidRDefault="00976F99">
      <w:pPr>
        <w:pStyle w:val="3"/>
        <w:ind w:firstLineChars="0" w:firstLine="0"/>
      </w:pPr>
      <w:bookmarkStart w:id="1129" w:name="_Toc11217"/>
      <w:bookmarkStart w:id="1130" w:name="_Toc14947"/>
      <w:bookmarkStart w:id="1131" w:name="_Toc17005"/>
      <w:bookmarkStart w:id="1132" w:name="_Toc20075"/>
      <w:bookmarkStart w:id="1133" w:name="_Toc10749"/>
      <w:bookmarkStart w:id="1134" w:name="_Toc18261"/>
      <w:bookmarkStart w:id="1135" w:name="_Toc16667"/>
      <w:bookmarkStart w:id="1136" w:name="_Toc19740"/>
      <w:bookmarkStart w:id="1137" w:name="_Toc38631385"/>
      <w:bookmarkStart w:id="1138" w:name="_Toc11229"/>
      <w:bookmarkStart w:id="1139" w:name="_Toc19140"/>
      <w:bookmarkStart w:id="1140" w:name="_Toc32407"/>
      <w:bookmarkStart w:id="1141" w:name="_Toc21340"/>
      <w:bookmarkStart w:id="1142" w:name="_Toc26946"/>
      <w:bookmarkStart w:id="1143" w:name="_Toc15386"/>
      <w:bookmarkStart w:id="1144" w:name="_Toc10235"/>
      <w:bookmarkStart w:id="1145" w:name="_Toc12108"/>
      <w:bookmarkStart w:id="1146" w:name="_Toc22424"/>
      <w:bookmarkStart w:id="1147" w:name="_Toc31475"/>
      <w:bookmarkStart w:id="1148" w:name="_Toc10350"/>
      <w:bookmarkStart w:id="1149" w:name="_Toc31060"/>
      <w:bookmarkStart w:id="1150" w:name="_Toc6573"/>
      <w:bookmarkStart w:id="1151" w:name="_Toc1331"/>
      <w:bookmarkStart w:id="1152" w:name="_Toc11750"/>
      <w:bookmarkStart w:id="1153" w:name="_Toc9003"/>
      <w:bookmarkStart w:id="1154" w:name="_Toc9037"/>
      <w:bookmarkStart w:id="1155" w:name="_Toc40880754"/>
      <w:r>
        <w:rPr>
          <w:rFonts w:hint="eastAsia"/>
        </w:rPr>
        <w:t xml:space="preserve">5.3.9  </w:t>
      </w:r>
      <w:r>
        <w:rPr>
          <w:rFonts w:hint="eastAsia"/>
        </w:rPr>
        <w:t>心搏编辑窗——单</w:t>
      </w:r>
      <w:r>
        <w:t xml:space="preserve">QRS </w:t>
      </w:r>
      <w:r>
        <w:t>方式</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7CB535A1" w14:textId="77777777" w:rsidR="00CA42D7" w:rsidRDefault="00976F99">
      <w:pPr>
        <w:ind w:firstLine="480"/>
      </w:pPr>
      <w:r>
        <w:rPr>
          <w:rFonts w:hint="eastAsia"/>
        </w:rPr>
        <w:t>如果需要对模板内的心搏进行详细编辑修正，可以进入心搏编辑窗。鼠标左键双击选中的模板后打开心搏编辑窗口，当该类型的模板编辑方式设置为“单</w:t>
      </w:r>
      <w:r>
        <w:t xml:space="preserve">QRS </w:t>
      </w:r>
      <w:r>
        <w:t>方式</w:t>
      </w:r>
      <w:r>
        <w:rPr>
          <w:rFonts w:hint="eastAsia"/>
        </w:rPr>
        <w:t>”</w:t>
      </w:r>
      <w:r>
        <w:t>时，打开的编</w:t>
      </w:r>
      <w:r>
        <w:rPr>
          <w:rFonts w:hint="eastAsia"/>
        </w:rPr>
        <w:t>辑窗口如下图：</w:t>
      </w:r>
    </w:p>
    <w:p w14:paraId="4ED74B5D" w14:textId="77777777" w:rsidR="00CA42D7" w:rsidRDefault="00976F99">
      <w:pPr>
        <w:ind w:firstLineChars="0" w:firstLine="0"/>
        <w:rPr>
          <w:b/>
          <w:bCs/>
        </w:rPr>
      </w:pPr>
      <w:ins w:id="1156" w:author="张霄恒（弓雨心）" w:date="2020-06-06T16:42:00Z">
        <w:r>
          <w:rPr>
            <w:noProof/>
          </w:rPr>
          <mc:AlternateContent>
            <mc:Choice Requires="wpg">
              <w:drawing>
                <wp:anchor distT="0" distB="0" distL="114935" distR="114935" simplePos="0" relativeHeight="251666432" behindDoc="0" locked="0" layoutInCell="1" allowOverlap="1" wp14:anchorId="24E4811D" wp14:editId="6D3A0901">
                  <wp:simplePos x="0" y="0"/>
                  <wp:positionH relativeFrom="column">
                    <wp:posOffset>-62865</wp:posOffset>
                  </wp:positionH>
                  <wp:positionV relativeFrom="paragraph">
                    <wp:posOffset>8890</wp:posOffset>
                  </wp:positionV>
                  <wp:extent cx="5274310" cy="2856865"/>
                  <wp:effectExtent l="0" t="0" r="2540" b="635"/>
                  <wp:wrapSquare wrapText="bothSides"/>
                  <wp:docPr id="69" name="组合 69"/>
                  <wp:cNvGraphicFramePr/>
                  <a:graphic xmlns:a="http://schemas.openxmlformats.org/drawingml/2006/main">
                    <a:graphicData uri="http://schemas.microsoft.com/office/word/2010/wordprocessingGroup">
                      <wpg:wgp>
                        <wpg:cNvGrpSpPr/>
                        <wpg:grpSpPr>
                          <a:xfrm>
                            <a:off x="0" y="0"/>
                            <a:ext cx="5274310" cy="2856865"/>
                            <a:chOff x="2417" y="551835"/>
                            <a:chExt cx="8306" cy="4499"/>
                          </a:xfrm>
                        </wpg:grpSpPr>
                        <pic:pic xmlns:pic="http://schemas.openxmlformats.org/drawingml/2006/picture">
                          <pic:nvPicPr>
                            <pic:cNvPr id="91" name="图片 91" descr="D:\work\HolterSystem\文档\注册\送检\最新文件\图片\脱敏文件\005、心搏编辑窗-已脱敏.PNG005、心搏编辑窗-已脱敏"/>
                            <pic:cNvPicPr>
                              <a:picLocks noChangeAspect="1"/>
                            </pic:cNvPicPr>
                          </pic:nvPicPr>
                          <pic:blipFill>
                            <a:blip r:embed="rId64"/>
                            <a:srcRect/>
                            <a:stretch>
                              <a:fillRect/>
                            </a:stretch>
                          </pic:blipFill>
                          <pic:spPr>
                            <a:xfrm>
                              <a:off x="2417" y="551835"/>
                              <a:ext cx="8306" cy="4499"/>
                            </a:xfrm>
                            <a:prstGeom prst="rect">
                              <a:avLst/>
                            </a:prstGeom>
                          </pic:spPr>
                        </pic:pic>
                        <pic:pic xmlns:pic="http://schemas.openxmlformats.org/drawingml/2006/picture">
                          <pic:nvPicPr>
                            <pic:cNvPr id="66" name="图片 66" descr="圈1"/>
                            <pic:cNvPicPr>
                              <a:picLocks noChangeAspect="1"/>
                            </pic:cNvPicPr>
                          </pic:nvPicPr>
                          <pic:blipFill>
                            <a:blip r:embed="rId29"/>
                            <a:stretch>
                              <a:fillRect/>
                            </a:stretch>
                          </pic:blipFill>
                          <pic:spPr>
                            <a:xfrm>
                              <a:off x="6935" y="553856"/>
                              <a:ext cx="406" cy="406"/>
                            </a:xfrm>
                            <a:prstGeom prst="rect">
                              <a:avLst/>
                            </a:prstGeom>
                          </pic:spPr>
                        </pic:pic>
                        <pic:pic xmlns:pic="http://schemas.openxmlformats.org/drawingml/2006/picture">
                          <pic:nvPicPr>
                            <pic:cNvPr id="68" name="图片 68" descr="D:\work\HolterSystem\文档\注册\送检\最新文件\图片\圈12345\透明\圈2.png圈2"/>
                            <pic:cNvPicPr>
                              <a:picLocks noChangeAspect="1"/>
                            </pic:cNvPicPr>
                          </pic:nvPicPr>
                          <pic:blipFill>
                            <a:blip r:embed="rId27"/>
                            <a:srcRect/>
                            <a:stretch>
                              <a:fillRect/>
                            </a:stretch>
                          </pic:blipFill>
                          <pic:spPr>
                            <a:xfrm>
                              <a:off x="3738" y="553637"/>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4.95pt;margin-top:0.7pt;height:224.95pt;width:415.3pt;mso-wrap-distance-bottom:0pt;mso-wrap-distance-left:9.05pt;mso-wrap-distance-right:9.05pt;mso-wrap-distance-top:0pt;z-index:251666432;mso-width-relative:page;mso-height-relative:page;" coordorigin="2417,551835" coordsize="8306,4499" o:gfxdata="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NydHYcYAAAApAgAAGQAAAGRycy9fcmVs&#10;cy9lMm9Eb2MueG1sLnJlbHO9kcFqAjEQhu9C3yHMvZvdFYqIWS8ieBX7AEMymw1uJiGJpb69gVKo&#10;IPXmcWb4v/+D2Wy//Sy+KGUXWEHXtCCIdTCOrYLP0/59BSIXZINzYFJwpQzb4W2xOdKMpYby5GIW&#10;lcJZwVRKXEuZ9UQecxMicb2MIXksdUxWRtRntCT7tv2Q6S8DhjumOBgF6WCWIE7XWJufs8M4Ok27&#10;oC+euDyokM7X7grEZKko8GQc/iyXTWQL8rFD/xqH/j+H7jUO3a+DvHvw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">
                  <o:lock v:ext="edit" aspectratio="f"/>
                  <v:shape id="_x0000_s1026" o:spid="_x0000_s1026" o:spt="75" alt="D:\work\HolterSystem\文档\注册\送检\最新文件\图片\脱敏文件\005、心搏编辑窗-已脱敏.PNG005、心搏编辑窗-已脱敏" type="#_x0000_t75" style="position:absolute;left:2417;top:551835;height:4499;width:8306;" filled="f" o:preferrelative="t" stroked="f" coordsize="21600,21600" o:gfxdata="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XBOL4A&#10;AADbAAAADwAAAAAAAAABACAAAAAiAAAAZHJzL2Rvd25yZXYueG1sUEsBAhQAFAAAAAgAh07iQDMv&#10;BZ47AAAAOQAAABAAAAAAAAAAAQAgAAAADQEAAGRycy9zaGFwZXhtbC54bWxQSwUGAAAAAAYABgBb&#10;AQAAtwMAAAAA&#10;">
                    <v:fill on="f" focussize="0,0"/>
                    <v:stroke on="f"/>
                    <v:imagedata r:id="rId65" o:title=""/>
                    <o:lock v:ext="edit" aspectratio="t"/>
                  </v:shape>
                  <v:shape id="_x0000_s1026" o:spid="_x0000_s1026" o:spt="75" alt="圈1" type="#_x0000_t75" style="position:absolute;left:6935;top:553856;height:406;width:406;" filled="f" o:preferrelative="t" stroked="f" coordsize="21600,21600" o:gfxdata="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A9gztwAAANsAAAAP&#10;AAAAAAAAAAEAIAAAACIAAABkcnMvZG93bnJldi54bWxQSwECFAAUAAAACACHTuJAMy8FnjsAAAA5&#10;AAAAEAAAAAAAAAABACAAAAAGAQAAZHJzL3NoYXBleG1sLnhtbFBLBQYAAAAABgAGAFsBAACwAwAA&#10;AAA=&#10;">
                    <v:fill on="f" focussize="0,0"/>
                    <v:stroke on="f"/>
                    <v:imagedata r:id="rId29" o:title=""/>
                    <o:lock v:ext="edit" aspectratio="t"/>
                  </v:shape>
                  <v:shape id="_x0000_s1026" o:spid="_x0000_s1026" o:spt="75" alt="D:\work\HolterSystem\文档\注册\送检\最新文件\图片\圈12345\透明\圈2.png圈2" type="#_x0000_t75" style="position:absolute;left:3738;top:553637;height:406;width:405;" filled="f" o:preferrelative="t" stroked="f" coordsize="21600,21600" o:gfxdata="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O7bsAAADb&#10;AAAADwAAAAAAAAABACAAAAAiAAAAZHJzL2Rvd25yZXYueG1sUEsBAhQAFAAAAAgAh07iQDMvBZ47&#10;AAAAOQAAABAAAAAAAAAAAQAgAAAACgEAAGRycy9zaGFwZXhtbC54bWxQSwUGAAAAAAYABgBbAQAA&#10;tAMAAAAA&#10;">
                    <v:fill on="f" focussize="0,0"/>
                    <v:stroke on="f"/>
                    <v:imagedata r:id="rId30" o:title=""/>
                    <o:lock v:ext="edit" aspectratio="t"/>
                  </v:shape>
                  <w10:wrap type="square"/>
                </v:group>
              </w:pict>
            </mc:Fallback>
          </mc:AlternateContent>
        </w:r>
      </w:ins>
      <w:r>
        <w:rPr>
          <w:rFonts w:hint="eastAsia"/>
          <w:b/>
          <w:bCs/>
        </w:rPr>
        <w:t>区域</w:t>
      </w:r>
      <w:r>
        <w:rPr>
          <w:rFonts w:hint="eastAsia"/>
          <w:b/>
          <w:bCs/>
        </w:rPr>
        <w:t>1</w:t>
      </w:r>
      <w:r>
        <w:rPr>
          <w:b/>
          <w:bCs/>
        </w:rPr>
        <w:t>：心搏显示区</w:t>
      </w:r>
    </w:p>
    <w:p w14:paraId="3472FB96" w14:textId="77777777" w:rsidR="00CA42D7" w:rsidRDefault="00976F99">
      <w:pPr>
        <w:ind w:firstLineChars="0" w:firstLine="0"/>
      </w:pPr>
      <w:r>
        <w:rPr>
          <w:rFonts w:hint="eastAsia"/>
        </w:rPr>
        <w:t>1.</w:t>
      </w:r>
      <w:r>
        <w:t xml:space="preserve"> </w:t>
      </w:r>
      <w:r>
        <w:t>显示当前子模板中的所有心搏</w:t>
      </w:r>
      <w:r>
        <w:rPr>
          <w:rFonts w:hint="eastAsia"/>
        </w:rPr>
        <w:t>，可以选择导联进行显示</w:t>
      </w:r>
      <w:r>
        <w:t>。</w:t>
      </w:r>
    </w:p>
    <w:p w14:paraId="3A2A8A4D" w14:textId="77777777" w:rsidR="00CA42D7" w:rsidRDefault="00976F99">
      <w:pPr>
        <w:ind w:firstLineChars="0" w:firstLine="0"/>
      </w:pPr>
      <w:r>
        <w:rPr>
          <w:rFonts w:hint="eastAsia"/>
        </w:rPr>
        <w:t>2.</w:t>
      </w:r>
      <w:r>
        <w:t xml:space="preserve"> </w:t>
      </w:r>
      <w:r>
        <w:t>每个心搏可以被选择、修改、删除</w:t>
      </w:r>
      <w:r>
        <w:rPr>
          <w:rFonts w:hint="eastAsia"/>
        </w:rPr>
        <w:t>。</w:t>
      </w:r>
    </w:p>
    <w:p w14:paraId="0D087987" w14:textId="77777777" w:rsidR="00CA42D7" w:rsidRDefault="00976F99">
      <w:pPr>
        <w:ind w:firstLineChars="0" w:firstLine="0"/>
      </w:pPr>
      <w:r>
        <w:rPr>
          <w:rFonts w:hint="eastAsia"/>
        </w:rPr>
        <w:t>3.</w:t>
      </w:r>
      <w:r>
        <w:t xml:space="preserve"> </w:t>
      </w:r>
      <w:r>
        <w:t>光标所在列所有心搏的心电缩略图对应显示在</w:t>
      </w:r>
      <w:r>
        <w:rPr>
          <w:rFonts w:hint="eastAsia"/>
        </w:rPr>
        <w:t>区域</w:t>
      </w:r>
      <w:r>
        <w:rPr>
          <w:rFonts w:hint="eastAsia"/>
        </w:rPr>
        <w:t>2</w:t>
      </w:r>
      <w:r>
        <w:t>。</w:t>
      </w:r>
    </w:p>
    <w:p w14:paraId="192AE372" w14:textId="77777777" w:rsidR="00CA42D7" w:rsidRDefault="00976F99">
      <w:pPr>
        <w:ind w:firstLineChars="0" w:firstLine="0"/>
      </w:pPr>
      <w:r>
        <w:rPr>
          <w:rFonts w:hint="eastAsia"/>
        </w:rPr>
        <w:lastRenderedPageBreak/>
        <w:t>4.</w:t>
      </w:r>
      <w:r>
        <w:t xml:space="preserve"> </w:t>
      </w:r>
      <w:r>
        <w:t>支持键盘操作：</w:t>
      </w:r>
      <w:r>
        <w:t>←</w:t>
      </w:r>
      <w:r>
        <w:t>、</w:t>
      </w:r>
      <w:r>
        <w:t>→</w:t>
      </w:r>
      <w:r>
        <w:t>、</w:t>
      </w:r>
      <w:r>
        <w:t>↓</w:t>
      </w:r>
      <w:r>
        <w:t>和</w:t>
      </w:r>
      <w:r>
        <w:t>↑</w:t>
      </w:r>
      <w:r>
        <w:rPr>
          <w:rFonts w:hint="eastAsia"/>
        </w:rPr>
        <w:t>、</w:t>
      </w:r>
      <w:r>
        <w:t>Page</w:t>
      </w:r>
      <w:r>
        <w:rPr>
          <w:rFonts w:hint="eastAsia"/>
        </w:rPr>
        <w:t xml:space="preserve"> </w:t>
      </w:r>
      <w:r>
        <w:t xml:space="preserve">Down/Page Up </w:t>
      </w:r>
      <w:r>
        <w:t>翻页，以及类型按键（参见</w:t>
      </w:r>
      <w:r>
        <w:rPr>
          <w:rFonts w:hint="eastAsia"/>
        </w:rPr>
        <w:t>心搏类型的说明）。</w:t>
      </w:r>
    </w:p>
    <w:p w14:paraId="1D64571F" w14:textId="77777777" w:rsidR="00CA42D7" w:rsidRDefault="00976F99">
      <w:pPr>
        <w:ind w:firstLineChars="0" w:firstLine="0"/>
      </w:pPr>
      <w:r>
        <w:rPr>
          <w:rFonts w:hint="eastAsia"/>
        </w:rPr>
        <w:t>5.</w:t>
      </w:r>
      <w:r>
        <w:t xml:space="preserve"> </w:t>
      </w:r>
      <w:r>
        <w:t>鼠标左键单击所属范围区域，可以使它成为活</w:t>
      </w:r>
      <w:r>
        <w:rPr>
          <w:rFonts w:hint="eastAsia"/>
        </w:rPr>
        <w:t>动状态。活动状态时，光标颜色为红色。</w:t>
      </w:r>
    </w:p>
    <w:p w14:paraId="2D6EF769" w14:textId="77777777" w:rsidR="00CA42D7" w:rsidRDefault="00976F99">
      <w:pPr>
        <w:ind w:firstLineChars="0" w:firstLine="0"/>
      </w:pPr>
      <w:r>
        <w:rPr>
          <w:rFonts w:hint="eastAsia"/>
        </w:rPr>
        <w:t>6.</w:t>
      </w:r>
      <w:r>
        <w:t xml:space="preserve"> </w:t>
      </w:r>
      <w:r>
        <w:t>可用鼠标拖拉选择心搏。</w:t>
      </w:r>
    </w:p>
    <w:p w14:paraId="151644FF" w14:textId="77777777" w:rsidR="00CA42D7" w:rsidRDefault="00976F99">
      <w:pPr>
        <w:ind w:firstLineChars="0" w:firstLine="0"/>
      </w:pPr>
      <w:r>
        <w:rPr>
          <w:rFonts w:hint="eastAsia"/>
        </w:rPr>
        <w:t>7.</w:t>
      </w:r>
      <w:r>
        <w:t xml:space="preserve"> </w:t>
      </w:r>
      <w:r>
        <w:t>单击鼠标右键可以弹出类型列表用于修改选中</w:t>
      </w:r>
      <w:r>
        <w:rPr>
          <w:rFonts w:hint="eastAsia"/>
        </w:rPr>
        <w:t>心搏的类型。</w:t>
      </w:r>
    </w:p>
    <w:p w14:paraId="1261B9EA" w14:textId="77777777" w:rsidR="00CA42D7" w:rsidRDefault="00976F99">
      <w:pPr>
        <w:ind w:firstLineChars="0" w:firstLine="0"/>
      </w:pPr>
      <w:r>
        <w:rPr>
          <w:rFonts w:hint="eastAsia"/>
        </w:rPr>
        <w:t>8.</w:t>
      </w:r>
      <w:r>
        <w:t xml:space="preserve"> </w:t>
      </w:r>
      <w:r>
        <w:t>支持鼠标滚轮翻页。</w:t>
      </w:r>
    </w:p>
    <w:p w14:paraId="4A26003A" w14:textId="77777777" w:rsidR="00CA42D7" w:rsidRDefault="00976F99">
      <w:pPr>
        <w:ind w:firstLineChars="0" w:firstLine="0"/>
        <w:rPr>
          <w:b/>
          <w:bCs/>
        </w:rPr>
      </w:pPr>
      <w:r>
        <w:rPr>
          <w:rFonts w:hint="eastAsia"/>
          <w:b/>
          <w:bCs/>
        </w:rPr>
        <w:t>区域</w:t>
      </w:r>
      <w:r>
        <w:rPr>
          <w:rFonts w:hint="eastAsia"/>
          <w:b/>
          <w:bCs/>
        </w:rPr>
        <w:t>2</w:t>
      </w:r>
      <w:r>
        <w:rPr>
          <w:b/>
          <w:bCs/>
        </w:rPr>
        <w:t>：心电缩略图</w:t>
      </w:r>
    </w:p>
    <w:p w14:paraId="2EE39015" w14:textId="77777777" w:rsidR="00CA42D7" w:rsidRDefault="00976F99">
      <w:pPr>
        <w:ind w:firstLineChars="0" w:firstLine="0"/>
      </w:pPr>
      <w:r>
        <w:rPr>
          <w:rFonts w:hint="eastAsia"/>
        </w:rPr>
        <w:t>1.</w:t>
      </w:r>
      <w:r>
        <w:t xml:space="preserve"> </w:t>
      </w:r>
      <w:r>
        <w:rPr>
          <w:rFonts w:hint="eastAsia"/>
        </w:rPr>
        <w:t>对应显示“心搏显示区”光标所在列所有心搏的心电缩略图。</w:t>
      </w:r>
    </w:p>
    <w:p w14:paraId="6B1B3564" w14:textId="77777777" w:rsidR="00CA42D7" w:rsidRDefault="00976F99">
      <w:pPr>
        <w:ind w:firstLineChars="0" w:firstLine="0"/>
      </w:pPr>
      <w:r>
        <w:rPr>
          <w:rFonts w:hint="eastAsia"/>
        </w:rPr>
        <w:t>2.</w:t>
      </w:r>
      <w:r>
        <w:t xml:space="preserve"> </w:t>
      </w:r>
      <w:r>
        <w:t>对应心搏居中显示。</w:t>
      </w:r>
    </w:p>
    <w:p w14:paraId="0DDC2D46" w14:textId="77777777" w:rsidR="00CA42D7" w:rsidRDefault="00976F99">
      <w:pPr>
        <w:pStyle w:val="3"/>
        <w:ind w:firstLineChars="0" w:firstLine="0"/>
      </w:pPr>
      <w:bookmarkStart w:id="1157" w:name="_Toc24694"/>
      <w:bookmarkStart w:id="1158" w:name="_Toc12117"/>
      <w:bookmarkStart w:id="1159" w:name="_Toc18569"/>
      <w:bookmarkStart w:id="1160" w:name="_Toc9521"/>
      <w:bookmarkStart w:id="1161" w:name="_Toc26633"/>
      <w:bookmarkStart w:id="1162" w:name="_Toc17761"/>
      <w:bookmarkStart w:id="1163" w:name="_Toc26295"/>
      <w:bookmarkStart w:id="1164" w:name="_Toc38631386"/>
      <w:bookmarkStart w:id="1165" w:name="_Toc5215"/>
      <w:bookmarkStart w:id="1166" w:name="_Toc11350"/>
      <w:bookmarkStart w:id="1167" w:name="_Toc16727"/>
      <w:bookmarkStart w:id="1168" w:name="_Toc14088"/>
      <w:bookmarkStart w:id="1169" w:name="_Toc1140"/>
      <w:bookmarkStart w:id="1170" w:name="_Toc5102"/>
      <w:bookmarkStart w:id="1171" w:name="_Toc13624"/>
      <w:bookmarkStart w:id="1172" w:name="_Toc13557"/>
      <w:bookmarkStart w:id="1173" w:name="_Toc13001"/>
      <w:bookmarkStart w:id="1174" w:name="_Toc14499"/>
      <w:bookmarkStart w:id="1175" w:name="_Toc28660"/>
      <w:bookmarkStart w:id="1176" w:name="_Toc18208"/>
      <w:bookmarkStart w:id="1177" w:name="_Toc6019"/>
      <w:bookmarkStart w:id="1178" w:name="_Toc7746"/>
      <w:bookmarkStart w:id="1179" w:name="_Toc3359"/>
      <w:bookmarkStart w:id="1180" w:name="_Toc40880755"/>
      <w:bookmarkStart w:id="1181" w:name="_Toc18544"/>
      <w:bookmarkStart w:id="1182" w:name="_Toc25232"/>
      <w:bookmarkStart w:id="1183" w:name="_Toc16902"/>
      <w:r>
        <w:rPr>
          <w:rFonts w:hint="eastAsia"/>
        </w:rPr>
        <w:t xml:space="preserve">5.3.10 </w:t>
      </w:r>
      <w:r>
        <w:rPr>
          <w:rFonts w:hint="eastAsia"/>
        </w:rPr>
        <w:t>散点图</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14:paraId="52C1984A" w14:textId="77777777" w:rsidR="00CA42D7" w:rsidRDefault="00976F99">
      <w:pPr>
        <w:ind w:firstLineChars="0" w:firstLine="480"/>
      </w:pPr>
      <w:r>
        <w:rPr>
          <w:rFonts w:hint="eastAsia"/>
        </w:rPr>
        <w:t>点击“散点图”可以打开心搏散点图窗口，如下图：</w:t>
      </w:r>
    </w:p>
    <w:p w14:paraId="67FC421F" w14:textId="77777777" w:rsidR="00CA42D7" w:rsidRDefault="00976F99">
      <w:pPr>
        <w:ind w:firstLine="480"/>
        <w:rPr>
          <w:rFonts w:ascii="宋体" w:cs="宋体"/>
          <w:kern w:val="0"/>
          <w:szCs w:val="21"/>
        </w:rPr>
      </w:pPr>
      <w:ins w:id="1184" w:author="张霄恒（弓雨心）" w:date="2020-06-06T16:44:00Z">
        <w:r>
          <w:rPr>
            <w:noProof/>
          </w:rPr>
          <mc:AlternateContent>
            <mc:Choice Requires="wpg">
              <w:drawing>
                <wp:anchor distT="0" distB="0" distL="114935" distR="114935" simplePos="0" relativeHeight="251667456" behindDoc="0" locked="0" layoutInCell="1" allowOverlap="1" wp14:anchorId="6678528A" wp14:editId="3103569E">
                  <wp:simplePos x="0" y="0"/>
                  <wp:positionH relativeFrom="column">
                    <wp:posOffset>5715</wp:posOffset>
                  </wp:positionH>
                  <wp:positionV relativeFrom="paragraph">
                    <wp:posOffset>58420</wp:posOffset>
                  </wp:positionV>
                  <wp:extent cx="5250180" cy="2849880"/>
                  <wp:effectExtent l="0" t="0" r="7620" b="7620"/>
                  <wp:wrapSquare wrapText="bothSides"/>
                  <wp:docPr id="78" name="组合 78"/>
                  <wp:cNvGraphicFramePr/>
                  <a:graphic xmlns:a="http://schemas.openxmlformats.org/drawingml/2006/main">
                    <a:graphicData uri="http://schemas.microsoft.com/office/word/2010/wordprocessingGroup">
                      <wpg:wgp>
                        <wpg:cNvGrpSpPr/>
                        <wpg:grpSpPr>
                          <a:xfrm>
                            <a:off x="0" y="0"/>
                            <a:ext cx="5250180" cy="2849880"/>
                            <a:chOff x="2430" y="569770"/>
                            <a:chExt cx="8268" cy="4488"/>
                          </a:xfrm>
                        </wpg:grpSpPr>
                        <pic:pic xmlns:pic="http://schemas.openxmlformats.org/drawingml/2006/picture">
                          <pic:nvPicPr>
                            <pic:cNvPr id="11" name="图片 11" descr="D:\work\HolterSystem\文档\注册\送检\最新文件\图片\脱敏文件\006、散点图-已脱敏.PNG006、散点图-已脱敏"/>
                            <pic:cNvPicPr>
                              <a:picLocks noChangeAspect="1"/>
                            </pic:cNvPicPr>
                          </pic:nvPicPr>
                          <pic:blipFill>
                            <a:blip r:embed="rId66"/>
                            <a:srcRect/>
                            <a:stretch>
                              <a:fillRect/>
                            </a:stretch>
                          </pic:blipFill>
                          <pic:spPr>
                            <a:xfrm>
                              <a:off x="2430" y="569770"/>
                              <a:ext cx="8269" cy="4488"/>
                            </a:xfrm>
                            <a:prstGeom prst="rect">
                              <a:avLst/>
                            </a:prstGeom>
                          </pic:spPr>
                        </pic:pic>
                        <pic:pic xmlns:pic="http://schemas.openxmlformats.org/drawingml/2006/picture">
                          <pic:nvPicPr>
                            <pic:cNvPr id="70" name="图片 70" descr="圈1"/>
                            <pic:cNvPicPr>
                              <a:picLocks noChangeAspect="1"/>
                            </pic:cNvPicPr>
                          </pic:nvPicPr>
                          <pic:blipFill>
                            <a:blip r:embed="rId26"/>
                            <a:stretch>
                              <a:fillRect/>
                            </a:stretch>
                          </pic:blipFill>
                          <pic:spPr>
                            <a:xfrm>
                              <a:off x="4757" y="569862"/>
                              <a:ext cx="406" cy="406"/>
                            </a:xfrm>
                            <a:prstGeom prst="rect">
                              <a:avLst/>
                            </a:prstGeom>
                          </pic:spPr>
                        </pic:pic>
                        <pic:pic xmlns:pic="http://schemas.openxmlformats.org/drawingml/2006/picture">
                          <pic:nvPicPr>
                            <pic:cNvPr id="75" name="图片 75" descr="D:\work\HolterSystem\文档\注册\送检\最新文件\图片\圈12345\透明\圈2.png圈2"/>
                            <pic:cNvPicPr>
                              <a:picLocks noChangeAspect="1"/>
                            </pic:cNvPicPr>
                          </pic:nvPicPr>
                          <pic:blipFill>
                            <a:blip r:embed="rId27"/>
                            <a:srcRect/>
                            <a:stretch>
                              <a:fillRect/>
                            </a:stretch>
                          </pic:blipFill>
                          <pic:spPr>
                            <a:xfrm>
                              <a:off x="3957" y="570967"/>
                              <a:ext cx="405" cy="406"/>
                            </a:xfrm>
                            <a:prstGeom prst="rect">
                              <a:avLst/>
                            </a:prstGeom>
                          </pic:spPr>
                        </pic:pic>
                        <pic:pic xmlns:pic="http://schemas.openxmlformats.org/drawingml/2006/picture">
                          <pic:nvPicPr>
                            <pic:cNvPr id="76" name="图片 76" descr="D:\work\HolterSystem\文档\注册\送检\最新文件\图片\圈12345\透明\圈3.png圈3"/>
                            <pic:cNvPicPr>
                              <a:picLocks noChangeAspect="1"/>
                            </pic:cNvPicPr>
                          </pic:nvPicPr>
                          <pic:blipFill>
                            <a:blip r:embed="rId63"/>
                            <a:srcRect/>
                            <a:stretch>
                              <a:fillRect/>
                            </a:stretch>
                          </pic:blipFill>
                          <pic:spPr>
                            <a:xfrm>
                              <a:off x="7581" y="570810"/>
                              <a:ext cx="405" cy="406"/>
                            </a:xfrm>
                            <a:prstGeom prst="rect">
                              <a:avLst/>
                            </a:prstGeom>
                          </pic:spPr>
                        </pic:pic>
                        <pic:pic xmlns:pic="http://schemas.openxmlformats.org/drawingml/2006/picture">
                          <pic:nvPicPr>
                            <pic:cNvPr id="77" name="图片 77" descr="D:\work\HolterSystem\文档\注册\送检\最新文件\图片\圈12345\透明\圈4.png圈4"/>
                            <pic:cNvPicPr>
                              <a:picLocks noChangeAspect="1"/>
                            </pic:cNvPicPr>
                          </pic:nvPicPr>
                          <pic:blipFill>
                            <a:blip r:embed="rId61"/>
                            <a:srcRect/>
                            <a:stretch>
                              <a:fillRect/>
                            </a:stretch>
                          </pic:blipFill>
                          <pic:spPr>
                            <a:xfrm>
                              <a:off x="5915" y="573070"/>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45pt;margin-top:4.6pt;height:224.4pt;width:413.4pt;mso-wrap-distance-bottom:0pt;mso-wrap-distance-left:9.05pt;mso-wrap-distance-right:9.05pt;mso-wrap-distance-top:0pt;z-index:251667456;mso-width-relative:page;mso-height-relative:page;" coordorigin="2430,569770" coordsize="8268,4488" o:gfxdata="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">
                  <o:lock v:ext="edit" aspectratio="f"/>
                  <v:shape id="_x0000_s1026" o:spid="_x0000_s1026" o:spt="75" alt="D:\work\HolterSystem\文档\注册\送检\最新文件\图片\脱敏文件\006、散点图-已脱敏.PNG006、散点图-已脱敏" type="#_x0000_t75" style="position:absolute;left:2430;top:569770;height:4488;width:8269;" filled="f" o:preferrelative="t" stroked="f" coordsize="21600,21600" o:gfxdata="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J1WugAAANsA&#10;AAAPAAAAAAAAAAEAIAAAACIAAABkcnMvZG93bnJldi54bWxQSwECFAAUAAAACACHTuJAMy8FnjsA&#10;AAA5AAAAEAAAAAAAAAABACAAAAAJAQAAZHJzL3NoYXBleG1sLnhtbFBLBQYAAAAABgAGAFsBAACz&#10;AwAAAAA=&#10;">
                    <v:fill on="f" focussize="0,0"/>
                    <v:stroke on="f"/>
                    <v:imagedata r:id="rId67" o:title=""/>
                    <o:lock v:ext="edit" aspectratio="t"/>
                  </v:shape>
                  <v:shape id="_x0000_s1026" o:spid="_x0000_s1026" o:spt="75" alt="圈1" type="#_x0000_t75" style="position:absolute;left:4757;top:569862;height:406;width:406;" filled="f" o:preferrelative="t" stroked="f" coordsize="21600,21600" o:gfxdata="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qf3MBtAAAANsAAAAPAAAA&#10;AAAAAAEAIAAAACIAAABkcnMvZG93bnJldi54bWxQSwECFAAUAAAACACHTuJAMy8FnjsAAAA5AAAA&#10;EAAAAAAAAAABACAAAAADAQAAZHJzL3NoYXBleG1sLnhtbFBLBQYAAAAABgAGAFsBAACtAwAAAAA=&#10;">
                    <v:fill on="f" focussize="0,0"/>
                    <v:stroke on="f"/>
                    <v:imagedata r:id="rId29" o:title=""/>
                    <o:lock v:ext="edit" aspectratio="t"/>
                  </v:shape>
                  <v:shape id="_x0000_s1026" o:spid="_x0000_s1026" o:spt="75" alt="D:\work\HolterSystem\文档\注册\送检\最新文件\图片\圈12345\透明\圈2.png圈2" type="#_x0000_t75" style="position:absolute;left:3957;top:570967;height:406;width:405;" filled="f" o:preferrelative="t" stroked="f" coordsize="21600,21600" o:gfxdata="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Pt668AAAA&#10;2wAAAA8AAAAAAAAAAQAgAAAAIgAAAGRycy9kb3ducmV2LnhtbFBLAQIUABQAAAAIAIdO4kAzLwWe&#10;OwAAADkAAAAQAAAAAAAAAAEAIAAAAAsBAABkcnMvc2hhcGV4bWwueG1sUEsFBgAAAAAGAAYAWwEA&#10;ALUDAAAAAA==&#10;">
                    <v:fill on="f" focussize="0,0"/>
                    <v:stroke on="f"/>
                    <v:imagedata r:id="rId30" o:title=""/>
                    <o:lock v:ext="edit" aspectratio="t"/>
                  </v:shape>
                  <v:shape id="_x0000_s1026" o:spid="_x0000_s1026" o:spt="75" alt="D:\work\HolterSystem\文档\注册\送检\最新文件\图片\圈12345\透明\圈3.png圈3" type="#_x0000_t75" style="position:absolute;left:7581;top:570810;height:406;width:405;" filled="f" o:preferrelative="t" stroked="f" coordsize="21600,21600" o:gfxdata="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v1D6/&#10;AAAA2wAAAA8AAAAAAAAAAQAgAAAAIgAAAGRycy9kb3ducmV2LnhtbFBLAQIUABQAAAAIAIdO4kAz&#10;LwWeOwAAADkAAAAQAAAAAAAAAAEAIAAAAA4BAABkcnMvc2hhcGV4bWwueG1sUEsFBgAAAAAGAAYA&#10;WwEAALgDAAAAAA==&#10;">
                    <v:fill on="f" focussize="0,0"/>
                    <v:stroke on="f"/>
                    <v:imagedata r:id="rId59" o:title=""/>
                    <o:lock v:ext="edit" aspectratio="t"/>
                  </v:shape>
                  <v:shape id="_x0000_s1026" o:spid="_x0000_s1026" o:spt="75" alt="D:\work\HolterSystem\文档\注册\送检\最新文件\图片\圈12345\透明\圈4.png圈4" type="#_x0000_t75" style="position:absolute;left:5915;top:573070;height:406;width:405;" filled="f" o:preferrelative="t" stroked="f" coordsize="21600,21600" o:gfxdata="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5/iSbsAAADb&#10;AAAADwAAAAAAAAABACAAAAAiAAAAZHJzL2Rvd25yZXYueG1sUEsBAhQAFAAAAAgAh07iQDMvBZ47&#10;AAAAOQAAABAAAAAAAAAAAQAgAAAACgEAAGRycy9zaGFwZXhtbC54bWxQSwUGAAAAAAYABgBbAQAA&#10;tAMAAAAA&#10;">
                    <v:fill on="f" focussize="0,0"/>
                    <v:stroke on="f"/>
                    <v:imagedata r:id="rId63" o:title=""/>
                    <o:lock v:ext="edit" aspectratio="t"/>
                  </v:shape>
                  <w10:wrap type="square"/>
                </v:group>
              </w:pict>
            </mc:Fallback>
          </mc:AlternateContent>
        </w:r>
      </w:ins>
      <w:r>
        <w:rPr>
          <w:rFonts w:ascii="宋体" w:cs="宋体" w:hint="eastAsia"/>
          <w:kern w:val="0"/>
          <w:szCs w:val="21"/>
        </w:rPr>
        <w:t>该窗口界面说明如下：</w:t>
      </w:r>
    </w:p>
    <w:p w14:paraId="53818709" w14:textId="77777777" w:rsidR="00CA42D7" w:rsidRDefault="00976F99">
      <w:pPr>
        <w:ind w:firstLineChars="0" w:firstLine="0"/>
        <w:rPr>
          <w:rFonts w:ascii="宋体" w:cs="宋体"/>
          <w:b/>
          <w:bCs/>
          <w:kern w:val="0"/>
          <w:szCs w:val="21"/>
        </w:rPr>
      </w:pPr>
      <w:r>
        <w:rPr>
          <w:rFonts w:ascii="宋体" w:cs="宋体" w:hint="eastAsia"/>
          <w:b/>
          <w:bCs/>
          <w:kern w:val="0"/>
          <w:szCs w:val="21"/>
        </w:rPr>
        <w:t>区域1：散点图类型和放大/缩小</w:t>
      </w:r>
    </w:p>
    <w:p w14:paraId="2B265410" w14:textId="77777777" w:rsidR="00CA42D7" w:rsidRDefault="00976F99">
      <w:pPr>
        <w:ind w:firstLine="480"/>
        <w:rPr>
          <w:rFonts w:ascii="宋体" w:cs="宋体"/>
          <w:kern w:val="0"/>
          <w:szCs w:val="21"/>
        </w:rPr>
      </w:pPr>
      <w:r>
        <w:rPr>
          <w:rFonts w:ascii="宋体" w:cs="宋体" w:hint="eastAsia"/>
          <w:kern w:val="0"/>
          <w:szCs w:val="21"/>
        </w:rPr>
        <w:t>在散点图模式下，类型包括：正常、室性、室上性、常间期、停搏、房颤、伪差。</w:t>
      </w:r>
    </w:p>
    <w:p w14:paraId="7873C3F3" w14:textId="77777777" w:rsidR="00CA42D7" w:rsidRDefault="00976F99">
      <w:pPr>
        <w:ind w:firstLineChars="0" w:firstLine="0"/>
        <w:rPr>
          <w:rFonts w:ascii="宋体" w:cs="宋体"/>
          <w:kern w:val="0"/>
          <w:szCs w:val="21"/>
        </w:rPr>
      </w:pPr>
      <w:r>
        <w:rPr>
          <w:rFonts w:ascii="宋体" w:cs="宋体" w:hint="eastAsia"/>
          <w:kern w:val="0"/>
          <w:szCs w:val="21"/>
        </w:rPr>
        <w:lastRenderedPageBreak/>
        <w:t>根据横坐标范围</w:t>
      </w:r>
      <w:r>
        <w:rPr>
          <w:rFonts w:ascii="宋体" w:cs="宋体"/>
          <w:kern w:val="0"/>
          <w:szCs w:val="21"/>
        </w:rPr>
        <w:t>,可以选择以下设置</w:t>
      </w:r>
      <w:r>
        <w:rPr>
          <w:rFonts w:ascii="宋体" w:cs="宋体" w:hint="eastAsia"/>
          <w:kern w:val="0"/>
          <w:szCs w:val="21"/>
        </w:rPr>
        <w:t>：</w:t>
      </w:r>
    </w:p>
    <w:p w14:paraId="0C312ED3" w14:textId="77777777" w:rsidR="00CA42D7" w:rsidRDefault="00976F99">
      <w:pPr>
        <w:ind w:firstLineChars="0" w:firstLine="0"/>
        <w:rPr>
          <w:rFonts w:ascii="宋体" w:cs="宋体"/>
          <w:kern w:val="0"/>
          <w:szCs w:val="21"/>
        </w:rPr>
      </w:pPr>
      <w:r>
        <w:rPr>
          <w:rFonts w:ascii="宋体" w:cs="宋体" w:hint="eastAsia"/>
          <w:kern w:val="0"/>
          <w:szCs w:val="21"/>
        </w:rPr>
        <w:t>1、</w:t>
      </w:r>
      <w:r>
        <w:rPr>
          <w:rFonts w:ascii="宋体" w:cs="宋体"/>
          <w:kern w:val="0"/>
          <w:szCs w:val="21"/>
        </w:rPr>
        <w:t>0</w:t>
      </w:r>
      <w:r>
        <w:rPr>
          <w:rFonts w:ascii="宋体" w:cs="宋体"/>
          <w:kern w:val="0"/>
          <w:szCs w:val="21"/>
        </w:rPr>
        <w:t>—</w:t>
      </w:r>
      <w:r>
        <w:rPr>
          <w:rFonts w:ascii="宋体" w:cs="宋体"/>
          <w:kern w:val="0"/>
          <w:szCs w:val="21"/>
        </w:rPr>
        <w:t>1.0(ms)</w:t>
      </w:r>
    </w:p>
    <w:p w14:paraId="55DE1DB5" w14:textId="77777777" w:rsidR="00CA42D7" w:rsidRDefault="00976F99">
      <w:pPr>
        <w:ind w:firstLineChars="0" w:firstLine="0"/>
        <w:rPr>
          <w:rFonts w:ascii="宋体" w:cs="宋体"/>
          <w:kern w:val="0"/>
          <w:szCs w:val="21"/>
        </w:rPr>
      </w:pPr>
      <w:r>
        <w:rPr>
          <w:rFonts w:ascii="宋体" w:cs="宋体" w:hint="eastAsia"/>
          <w:kern w:val="0"/>
          <w:szCs w:val="21"/>
        </w:rPr>
        <w:t>2、</w:t>
      </w:r>
      <w:r>
        <w:rPr>
          <w:rFonts w:ascii="宋体" w:cs="宋体"/>
          <w:kern w:val="0"/>
          <w:szCs w:val="21"/>
        </w:rPr>
        <w:t>0</w:t>
      </w:r>
      <w:r>
        <w:rPr>
          <w:rFonts w:ascii="宋体" w:cs="宋体"/>
          <w:kern w:val="0"/>
          <w:szCs w:val="21"/>
        </w:rPr>
        <w:t>—</w:t>
      </w:r>
      <w:r>
        <w:rPr>
          <w:rFonts w:ascii="宋体" w:cs="宋体"/>
          <w:kern w:val="0"/>
          <w:szCs w:val="21"/>
        </w:rPr>
        <w:t>2.0(ms)</w:t>
      </w:r>
    </w:p>
    <w:p w14:paraId="4526866A" w14:textId="77777777" w:rsidR="00CA42D7" w:rsidRDefault="00976F99">
      <w:pPr>
        <w:ind w:firstLineChars="0" w:firstLine="0"/>
        <w:rPr>
          <w:rFonts w:ascii="宋体" w:cs="宋体"/>
          <w:kern w:val="0"/>
          <w:szCs w:val="21"/>
        </w:rPr>
      </w:pPr>
      <w:r>
        <w:rPr>
          <w:rFonts w:ascii="宋体" w:cs="宋体" w:hint="eastAsia"/>
          <w:kern w:val="0"/>
          <w:szCs w:val="21"/>
        </w:rPr>
        <w:t>3、</w:t>
      </w:r>
      <w:r>
        <w:rPr>
          <w:rFonts w:ascii="宋体" w:cs="宋体"/>
          <w:kern w:val="0"/>
          <w:szCs w:val="21"/>
        </w:rPr>
        <w:t>0</w:t>
      </w:r>
      <w:r>
        <w:rPr>
          <w:rFonts w:ascii="宋体" w:cs="宋体"/>
          <w:kern w:val="0"/>
          <w:szCs w:val="21"/>
        </w:rPr>
        <w:t>—</w:t>
      </w:r>
      <w:r>
        <w:rPr>
          <w:rFonts w:ascii="宋体" w:cs="宋体"/>
          <w:kern w:val="0"/>
          <w:szCs w:val="21"/>
        </w:rPr>
        <w:t>4.0(ms)</w:t>
      </w:r>
    </w:p>
    <w:p w14:paraId="71FF6C4B" w14:textId="77777777" w:rsidR="00CA42D7" w:rsidRDefault="00976F99">
      <w:pPr>
        <w:ind w:firstLineChars="0" w:firstLine="0"/>
        <w:rPr>
          <w:rFonts w:ascii="宋体" w:cs="宋体"/>
          <w:b/>
          <w:bCs/>
          <w:kern w:val="0"/>
          <w:szCs w:val="21"/>
        </w:rPr>
      </w:pPr>
      <w:r>
        <w:rPr>
          <w:rFonts w:ascii="宋体" w:cs="宋体" w:hint="eastAsia"/>
          <w:b/>
          <w:bCs/>
          <w:kern w:val="0"/>
          <w:szCs w:val="21"/>
        </w:rPr>
        <w:t>区域2：散点图</w:t>
      </w:r>
    </w:p>
    <w:p w14:paraId="6EEA66A4" w14:textId="77777777" w:rsidR="00CA42D7" w:rsidRDefault="00976F99">
      <w:pPr>
        <w:ind w:firstLineChars="0" w:firstLine="0"/>
        <w:rPr>
          <w:rFonts w:ascii="宋体" w:cs="宋体"/>
          <w:kern w:val="0"/>
          <w:szCs w:val="21"/>
        </w:rPr>
      </w:pPr>
      <w:r>
        <w:rPr>
          <w:rFonts w:ascii="宋体" w:cs="宋体" w:hint="eastAsia"/>
          <w:kern w:val="0"/>
          <w:szCs w:val="21"/>
        </w:rPr>
        <w:t>用鼠标圈选坐标轴上的点，</w:t>
      </w:r>
      <w:r>
        <w:rPr>
          <w:rFonts w:ascii="宋体" w:cs="宋体"/>
          <w:kern w:val="0"/>
          <w:szCs w:val="21"/>
        </w:rPr>
        <w:t>选取的心搏将在区域3 显示</w:t>
      </w:r>
    </w:p>
    <w:p w14:paraId="317082E9" w14:textId="77777777" w:rsidR="00CA42D7" w:rsidRDefault="00976F99">
      <w:pPr>
        <w:ind w:firstLineChars="0" w:firstLine="0"/>
        <w:rPr>
          <w:rFonts w:ascii="宋体" w:cs="宋体"/>
          <w:b/>
          <w:bCs/>
          <w:kern w:val="0"/>
          <w:szCs w:val="21"/>
        </w:rPr>
      </w:pPr>
      <w:r>
        <w:rPr>
          <w:rFonts w:ascii="宋体" w:cs="宋体" w:hint="eastAsia"/>
          <w:b/>
          <w:bCs/>
          <w:kern w:val="0"/>
          <w:szCs w:val="21"/>
        </w:rPr>
        <w:t>区域3：心搏编辑区</w:t>
      </w:r>
    </w:p>
    <w:p w14:paraId="445AFCAF" w14:textId="77777777" w:rsidR="00CA42D7" w:rsidRDefault="00976F99">
      <w:pPr>
        <w:ind w:firstLineChars="0" w:firstLine="0"/>
        <w:rPr>
          <w:rFonts w:ascii="宋体" w:cs="宋体"/>
          <w:kern w:val="0"/>
          <w:szCs w:val="21"/>
        </w:rPr>
      </w:pPr>
      <w:r>
        <w:rPr>
          <w:rFonts w:ascii="宋体" w:cs="宋体" w:hint="eastAsia"/>
          <w:kern w:val="0"/>
          <w:szCs w:val="21"/>
        </w:rPr>
        <w:t>可以选择导联进行显示。</w:t>
      </w:r>
    </w:p>
    <w:p w14:paraId="719CAFD2" w14:textId="77777777" w:rsidR="00CA42D7" w:rsidRDefault="00976F99">
      <w:pPr>
        <w:ind w:firstLineChars="0" w:firstLine="0"/>
        <w:rPr>
          <w:rFonts w:ascii="宋体" w:cs="宋体"/>
          <w:kern w:val="0"/>
          <w:szCs w:val="21"/>
        </w:rPr>
      </w:pPr>
      <w:r>
        <w:rPr>
          <w:rFonts w:ascii="宋体" w:cs="宋体" w:hint="eastAsia"/>
          <w:kern w:val="0"/>
          <w:szCs w:val="21"/>
        </w:rPr>
        <w:t>用鼠标单击或拖拉选择单个或者多个心搏。</w:t>
      </w:r>
    </w:p>
    <w:p w14:paraId="2311FADC" w14:textId="77777777" w:rsidR="00CA42D7" w:rsidRDefault="00976F99">
      <w:pPr>
        <w:ind w:firstLineChars="0" w:firstLine="0"/>
        <w:rPr>
          <w:rFonts w:ascii="宋体" w:cs="宋体"/>
          <w:kern w:val="0"/>
          <w:szCs w:val="21"/>
        </w:rPr>
      </w:pPr>
      <w:r>
        <w:rPr>
          <w:rFonts w:ascii="宋体" w:cs="宋体" w:hint="eastAsia"/>
          <w:kern w:val="0"/>
          <w:szCs w:val="21"/>
        </w:rPr>
        <w:t>在心电图片段上单击鼠标心电图编辑窗联动。</w:t>
      </w:r>
    </w:p>
    <w:p w14:paraId="03D18F3C" w14:textId="77777777" w:rsidR="00CA42D7" w:rsidRDefault="00976F99">
      <w:pPr>
        <w:ind w:firstLineChars="0" w:firstLine="0"/>
        <w:rPr>
          <w:rFonts w:ascii="宋体" w:cs="宋体"/>
          <w:kern w:val="0"/>
          <w:szCs w:val="21"/>
        </w:rPr>
      </w:pPr>
      <w:r>
        <w:rPr>
          <w:rFonts w:ascii="宋体" w:cs="宋体" w:hint="eastAsia"/>
          <w:kern w:val="0"/>
          <w:szCs w:val="21"/>
        </w:rPr>
        <w:t>单击鼠标右键可以进行心搏类型修改。</w:t>
      </w:r>
    </w:p>
    <w:p w14:paraId="1970A4F3" w14:textId="77777777" w:rsidR="00CA42D7" w:rsidRDefault="00976F99">
      <w:pPr>
        <w:ind w:firstLineChars="0" w:firstLine="0"/>
        <w:rPr>
          <w:b/>
          <w:bCs/>
        </w:rPr>
      </w:pPr>
      <w:r>
        <w:rPr>
          <w:rFonts w:ascii="宋体" w:cs="宋体" w:hint="eastAsia"/>
          <w:b/>
          <w:bCs/>
          <w:kern w:val="0"/>
          <w:szCs w:val="21"/>
        </w:rPr>
        <w:t>区域4：通用心电图编辑窗口</w:t>
      </w:r>
    </w:p>
    <w:p w14:paraId="1174C1F1" w14:textId="77777777" w:rsidR="00CA42D7" w:rsidRDefault="00976F99">
      <w:pPr>
        <w:ind w:firstLineChars="0" w:firstLine="0"/>
      </w:pPr>
      <w:r>
        <w:rPr>
          <w:rFonts w:hint="eastAsia"/>
        </w:rPr>
        <w:t>详细操作请参阅</w:t>
      </w:r>
      <w:r>
        <w:t xml:space="preserve"> </w:t>
      </w:r>
      <w:r>
        <w:rPr>
          <w:rFonts w:hint="eastAsia"/>
        </w:rPr>
        <w:t>“</w:t>
      </w:r>
      <w:r>
        <w:t>通用心电图编辑窗口</w:t>
      </w:r>
      <w:r>
        <w:rPr>
          <w:rFonts w:hint="eastAsia"/>
        </w:rPr>
        <w:t>”</w:t>
      </w:r>
      <w:r>
        <w:t>章</w:t>
      </w:r>
      <w:r>
        <w:rPr>
          <w:rFonts w:hint="eastAsia"/>
        </w:rPr>
        <w:t>节。</w:t>
      </w:r>
    </w:p>
    <w:p w14:paraId="4740EEDA" w14:textId="77777777" w:rsidR="00CA42D7" w:rsidRDefault="00976F99">
      <w:pPr>
        <w:pStyle w:val="2"/>
        <w:ind w:firstLineChars="0" w:firstLine="0"/>
        <w:jc w:val="left"/>
      </w:pPr>
      <w:bookmarkStart w:id="1185" w:name="_Toc30887"/>
      <w:bookmarkStart w:id="1186" w:name="_Toc8809"/>
      <w:bookmarkStart w:id="1187" w:name="_Toc7862"/>
      <w:bookmarkStart w:id="1188" w:name="_Toc23537"/>
      <w:bookmarkStart w:id="1189" w:name="_Toc38631387"/>
      <w:bookmarkStart w:id="1190" w:name="_Toc25168"/>
      <w:bookmarkStart w:id="1191" w:name="_Toc19357"/>
      <w:bookmarkStart w:id="1192" w:name="_Toc12099"/>
      <w:bookmarkStart w:id="1193" w:name="_Toc12228"/>
      <w:bookmarkStart w:id="1194" w:name="_Toc21068"/>
      <w:bookmarkStart w:id="1195" w:name="_Toc40880756"/>
      <w:bookmarkStart w:id="1196" w:name="_Toc775"/>
      <w:bookmarkStart w:id="1197" w:name="_Toc8737"/>
      <w:bookmarkStart w:id="1198" w:name="_Toc20534"/>
      <w:bookmarkStart w:id="1199" w:name="_Toc27879"/>
      <w:bookmarkStart w:id="1200" w:name="_Toc5530"/>
      <w:bookmarkStart w:id="1201" w:name="_Toc32030"/>
      <w:bookmarkStart w:id="1202" w:name="_Toc6021"/>
      <w:bookmarkStart w:id="1203" w:name="_Toc25493"/>
      <w:bookmarkStart w:id="1204" w:name="_Toc7032"/>
      <w:bookmarkStart w:id="1205" w:name="_Toc15674"/>
      <w:bookmarkStart w:id="1206" w:name="_Toc32683"/>
      <w:bookmarkStart w:id="1207" w:name="_Toc21954"/>
      <w:bookmarkStart w:id="1208" w:name="_Toc10976"/>
      <w:bookmarkStart w:id="1209" w:name="_Toc7494"/>
      <w:bookmarkStart w:id="1210" w:name="_Toc15095"/>
      <w:bookmarkStart w:id="1211" w:name="_Toc7265"/>
      <w:r>
        <w:t>5</w:t>
      </w:r>
      <w:r>
        <w:rPr>
          <w:rFonts w:hint="eastAsia"/>
        </w:rPr>
        <w:t>.4</w:t>
      </w:r>
      <w:r>
        <w:t xml:space="preserve"> </w:t>
      </w:r>
      <w:r>
        <w:rPr>
          <w:rFonts w:hint="eastAsia"/>
        </w:rPr>
        <w:t>事件统计</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2117F2CB" w14:textId="77777777" w:rsidR="00CA42D7" w:rsidRDefault="00976F99">
      <w:pPr>
        <w:ind w:firstLineChars="0" w:firstLine="0"/>
      </w:pPr>
      <w:r>
        <w:rPr>
          <w:rFonts w:hint="eastAsia"/>
        </w:rPr>
        <w:t>在本功能页面可以检阅、修改、删除病例中的所有异常事件。</w:t>
      </w:r>
    </w:p>
    <w:bookmarkStart w:id="1212" w:name="_Toc5031"/>
    <w:bookmarkStart w:id="1213" w:name="_Toc31694"/>
    <w:bookmarkStart w:id="1214" w:name="_Toc31521"/>
    <w:bookmarkStart w:id="1215" w:name="_Toc20742"/>
    <w:bookmarkStart w:id="1216" w:name="_Toc9545"/>
    <w:bookmarkStart w:id="1217" w:name="_Toc5321"/>
    <w:p w14:paraId="2ECA282B" w14:textId="77777777" w:rsidR="00CA42D7" w:rsidRDefault="00976F99">
      <w:pPr>
        <w:pStyle w:val="3"/>
        <w:spacing w:line="416" w:lineRule="auto"/>
        <w:ind w:firstLineChars="0" w:firstLine="0"/>
      </w:pPr>
      <w:r>
        <w:rPr>
          <w:rFonts w:hint="eastAsia"/>
          <w:noProof/>
        </w:rPr>
        <mc:AlternateContent>
          <mc:Choice Requires="wpg">
            <w:drawing>
              <wp:anchor distT="0" distB="0" distL="114935" distR="114935" simplePos="0" relativeHeight="251668480" behindDoc="0" locked="0" layoutInCell="1" allowOverlap="1" wp14:anchorId="681EC71C" wp14:editId="7FC96398">
                <wp:simplePos x="0" y="0"/>
                <wp:positionH relativeFrom="column">
                  <wp:posOffset>3810</wp:posOffset>
                </wp:positionH>
                <wp:positionV relativeFrom="paragraph">
                  <wp:posOffset>130175</wp:posOffset>
                </wp:positionV>
                <wp:extent cx="5249545" cy="2849245"/>
                <wp:effectExtent l="0" t="0" r="8255" b="8255"/>
                <wp:wrapSquare wrapText="bothSides"/>
                <wp:docPr id="90" name="组合 90"/>
                <wp:cNvGraphicFramePr/>
                <a:graphic xmlns:a="http://schemas.openxmlformats.org/drawingml/2006/main">
                  <a:graphicData uri="http://schemas.microsoft.com/office/word/2010/wordprocessingGroup">
                    <wpg:wgp>
                      <wpg:cNvGrpSpPr/>
                      <wpg:grpSpPr>
                        <a:xfrm>
                          <a:off x="0" y="0"/>
                          <a:ext cx="5249545" cy="2849245"/>
                          <a:chOff x="2427" y="586919"/>
                          <a:chExt cx="8267" cy="4487"/>
                        </a:xfrm>
                      </wpg:grpSpPr>
                      <pic:pic xmlns:pic="http://schemas.openxmlformats.org/drawingml/2006/picture">
                        <pic:nvPicPr>
                          <pic:cNvPr id="12" name="图片 12" descr="D:\work\HolterSystem\文档\注册\送检\最新文件\图片\脱敏文件\008、事件统计-已脱敏.PNG008、事件统计-已脱敏"/>
                          <pic:cNvPicPr>
                            <a:picLocks noChangeAspect="1"/>
                          </pic:cNvPicPr>
                        </pic:nvPicPr>
                        <pic:blipFill>
                          <a:blip r:embed="rId68"/>
                          <a:srcRect/>
                          <a:stretch>
                            <a:fillRect/>
                          </a:stretch>
                        </pic:blipFill>
                        <pic:spPr>
                          <a:xfrm>
                            <a:off x="2427" y="586919"/>
                            <a:ext cx="8267" cy="4487"/>
                          </a:xfrm>
                          <a:prstGeom prst="rect">
                            <a:avLst/>
                          </a:prstGeom>
                        </pic:spPr>
                      </pic:pic>
                      <pic:pic xmlns:pic="http://schemas.openxmlformats.org/drawingml/2006/picture">
                        <pic:nvPicPr>
                          <pic:cNvPr id="83" name="图片 83" descr="圈1"/>
                          <pic:cNvPicPr>
                            <a:picLocks noChangeAspect="1"/>
                          </pic:cNvPicPr>
                        </pic:nvPicPr>
                        <pic:blipFill>
                          <a:blip r:embed="rId29"/>
                          <a:stretch>
                            <a:fillRect/>
                          </a:stretch>
                        </pic:blipFill>
                        <pic:spPr>
                          <a:xfrm>
                            <a:off x="2757" y="588141"/>
                            <a:ext cx="406" cy="406"/>
                          </a:xfrm>
                          <a:prstGeom prst="rect">
                            <a:avLst/>
                          </a:prstGeom>
                        </pic:spPr>
                      </pic:pic>
                      <pic:pic xmlns:pic="http://schemas.openxmlformats.org/drawingml/2006/picture">
                        <pic:nvPicPr>
                          <pic:cNvPr id="87" name="图片 87" descr="D:\work\HolterSystem\文档\注册\送检\最新文件\图片\圈12345\透明\圈2.png圈2"/>
                          <pic:cNvPicPr>
                            <a:picLocks noChangeAspect="1"/>
                          </pic:cNvPicPr>
                        </pic:nvPicPr>
                        <pic:blipFill>
                          <a:blip r:embed="rId27"/>
                          <a:srcRect/>
                          <a:stretch>
                            <a:fillRect/>
                          </a:stretch>
                        </pic:blipFill>
                        <pic:spPr>
                          <a:xfrm>
                            <a:off x="6394" y="587756"/>
                            <a:ext cx="405" cy="406"/>
                          </a:xfrm>
                          <a:prstGeom prst="rect">
                            <a:avLst/>
                          </a:prstGeom>
                        </pic:spPr>
                      </pic:pic>
                      <pic:pic xmlns:pic="http://schemas.openxmlformats.org/drawingml/2006/picture">
                        <pic:nvPicPr>
                          <pic:cNvPr id="88" name="图片 88" descr="D:\work\HolterSystem\文档\注册\送检\最新文件\图片\圈12345\透明\圈3.png圈3"/>
                          <pic:cNvPicPr>
                            <a:picLocks noChangeAspect="1"/>
                          </pic:cNvPicPr>
                        </pic:nvPicPr>
                        <pic:blipFill>
                          <a:blip r:embed="rId63"/>
                          <a:srcRect/>
                          <a:stretch>
                            <a:fillRect/>
                          </a:stretch>
                        </pic:blipFill>
                        <pic:spPr>
                          <a:xfrm>
                            <a:off x="6050" y="588537"/>
                            <a:ext cx="405" cy="406"/>
                          </a:xfrm>
                          <a:prstGeom prst="rect">
                            <a:avLst/>
                          </a:prstGeom>
                        </pic:spPr>
                      </pic:pic>
                      <pic:pic xmlns:pic="http://schemas.openxmlformats.org/drawingml/2006/picture">
                        <pic:nvPicPr>
                          <pic:cNvPr id="89" name="图片 89" descr="D:\work\HolterSystem\文档\注册\送检\最新文件\图片\圈12345\透明\圈4.png圈4"/>
                          <pic:cNvPicPr>
                            <a:picLocks noChangeAspect="1"/>
                          </pic:cNvPicPr>
                        </pic:nvPicPr>
                        <pic:blipFill>
                          <a:blip r:embed="rId66"/>
                          <a:srcRect/>
                          <a:stretch>
                            <a:fillRect/>
                          </a:stretch>
                        </pic:blipFill>
                        <pic:spPr>
                          <a:xfrm>
                            <a:off x="6426" y="590078"/>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3pt;margin-top:10.25pt;height:224.35pt;width:413.35pt;mso-wrap-distance-bottom:0pt;mso-wrap-distance-left:9.05pt;mso-wrap-distance-right:9.05pt;mso-wrap-distance-top:0pt;z-index:251668480;mso-width-relative:page;mso-height-relative:page;" coordorigin="2427,586919" coordsize="8267,4487" o:gfxdata="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">
                <o:lock v:ext="edit" aspectratio="f"/>
                <v:shape id="_x0000_s1026" o:spid="_x0000_s1026" o:spt="75" alt="D:\work\HolterSystem\文档\注册\送检\最新文件\图片\脱敏文件\008、事件统计-已脱敏.PNG008、事件统计-已脱敏" type="#_x0000_t75" style="position:absolute;left:2427;top:586919;height:4487;width:8267;" filled="f" o:preferrelative="t" stroked="f" coordsize="21600,21600" o:gfxdata="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gmOWQbUAAADbAAAADwAA&#10;AAAAAAABACAAAAAiAAAAZHJzL2Rvd25yZXYueG1sUEsBAhQAFAAAAAgAh07iQDMvBZ47AAAAOQAA&#10;ABAAAAAAAAAAAQAgAAAABAEAAGRycy9zaGFwZXhtbC54bWxQSwUGAAAAAAYABgBbAQAArgMAAAAA&#10;">
                  <v:fill on="f" focussize="0,0"/>
                  <v:stroke on="f"/>
                  <v:imagedata r:id="rId69" o:title=""/>
                  <o:lock v:ext="edit" aspectratio="t"/>
                </v:shape>
                <v:shape id="_x0000_s1026" o:spid="_x0000_s1026" o:spt="75" alt="圈1" type="#_x0000_t75" style="position:absolute;left:2757;top:588141;height:406;width:406;" filled="f" o:preferrelative="t" stroked="f" coordsize="21600,21600" o:gfxdata="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4nVG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_x0000_s1026" o:spid="_x0000_s1026" o:spt="75" alt="D:\work\HolterSystem\文档\注册\送检\最新文件\图片\圈12345\透明\圈2.png圈2" type="#_x0000_t75" style="position:absolute;left:6394;top:587756;height:406;width:405;" filled="f" o:preferrelative="t" stroked="f" coordsize="21600,21600" o:gfxdata="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PxlvQAA&#10;ANsAAAAPAAAAAAAAAAEAIAAAACIAAABkcnMvZG93bnJldi54bWxQSwECFAAUAAAACACHTuJAMy8F&#10;njsAAAA5AAAAEAAAAAAAAAABACAAAAAMAQAAZHJzL3NoYXBleG1sLnhtbFBLBQYAAAAABgAGAFsB&#10;AAC2AwAAAAA=&#10;">
                  <v:fill on="f" focussize="0,0"/>
                  <v:stroke on="f"/>
                  <v:imagedata r:id="rId30" o:title=""/>
                  <o:lock v:ext="edit" aspectratio="t"/>
                </v:shape>
                <v:shape id="_x0000_s1026" o:spid="_x0000_s1026" o:spt="75" alt="D:\work\HolterSystem\文档\注册\送检\最新文件\图片\圈12345\透明\圈3.png圈3" type="#_x0000_t75" style="position:absolute;left:6050;top:588537;height:406;width:405;" filled="f" o:preferrelative="t" stroked="f" coordsize="21600,21600" o:gfxdata="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plfC8AAAA&#10;2wAAAA8AAAAAAAAAAQAgAAAAIgAAAGRycy9kb3ducmV2LnhtbFBLAQIUABQAAAAIAIdO4kAzLwWe&#10;OwAAADkAAAAQAAAAAAAAAAEAIAAAAAsBAABkcnMvc2hhcGV4bWwueG1sUEsFBgAAAAAGAAYAWwEA&#10;ALUDAAAAAA==&#10;">
                  <v:fill on="f" focussize="0,0"/>
                  <v:stroke on="f"/>
                  <v:imagedata r:id="rId59" o:title=""/>
                  <o:lock v:ext="edit" aspectratio="t"/>
                </v:shape>
                <v:shape id="_x0000_s1026" o:spid="_x0000_s1026" o:spt="75" alt="D:\work\HolterSystem\文档\注册\送检\最新文件\图片\圈12345\透明\圈4.png圈4" type="#_x0000_t75" style="position:absolute;left:6426;top:590078;height:406;width:405;" filled="f" o:preferrelative="t" stroked="f" coordsize="21600,21600" o:gfxdata="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wE174A&#10;AADbAAAADwAAAAAAAAABACAAAAAiAAAAZHJzL2Rvd25yZXYueG1sUEsBAhQAFAAAAAgAh07iQDMv&#10;BZ47AAAAOQAAABAAAAAAAAAAAQAgAAAADQEAAGRycy9zaGFwZXhtbC54bWxQSwUGAAAAAAYABgBb&#10;AQAAtwMAAAAA&#10;">
                  <v:fill on="f" focussize="0,0"/>
                  <v:stroke on="f"/>
                  <v:imagedata r:id="rId67" o:title=""/>
                  <o:lock v:ext="edit" aspectratio="t"/>
                </v:shape>
                <w10:wrap type="square"/>
              </v:group>
            </w:pict>
          </mc:Fallback>
        </mc:AlternateContent>
      </w:r>
      <w:r>
        <w:rPr>
          <w:rFonts w:hint="eastAsia"/>
        </w:rPr>
        <w:t xml:space="preserve">5.4.1 </w:t>
      </w:r>
      <w:r>
        <w:rPr>
          <w:rFonts w:hint="eastAsia"/>
        </w:rPr>
        <w:t>区域说明</w:t>
      </w:r>
      <w:bookmarkEnd w:id="1212"/>
      <w:bookmarkEnd w:id="1213"/>
      <w:bookmarkEnd w:id="1214"/>
      <w:bookmarkEnd w:id="1215"/>
      <w:bookmarkEnd w:id="1216"/>
      <w:bookmarkEnd w:id="1217"/>
    </w:p>
    <w:p w14:paraId="1C73CBF8" w14:textId="77777777" w:rsidR="00CA42D7" w:rsidRDefault="00976F99">
      <w:pPr>
        <w:ind w:firstLineChars="0" w:firstLine="0"/>
        <w:rPr>
          <w:ins w:id="1218" w:author="张霄恒（弓雨心）" w:date="2020-06-06T17:13:00Z"/>
          <w:b/>
          <w:bCs/>
        </w:rPr>
      </w:pPr>
      <w:r>
        <w:rPr>
          <w:rFonts w:hint="eastAsia"/>
        </w:rPr>
        <w:t>事件编辑功能界面由以下部分组成：</w:t>
      </w:r>
    </w:p>
    <w:p w14:paraId="2164B479" w14:textId="77777777" w:rsidR="00CA42D7" w:rsidRDefault="00976F99">
      <w:pPr>
        <w:ind w:firstLineChars="0" w:firstLine="0"/>
        <w:rPr>
          <w:b/>
          <w:bCs/>
        </w:rPr>
      </w:pPr>
      <w:r>
        <w:rPr>
          <w:rFonts w:hint="eastAsia"/>
          <w:b/>
          <w:bCs/>
        </w:rPr>
        <w:lastRenderedPageBreak/>
        <w:t>区域</w:t>
      </w:r>
      <w:r>
        <w:rPr>
          <w:b/>
          <w:bCs/>
        </w:rPr>
        <w:t>1</w:t>
      </w:r>
      <w:r>
        <w:rPr>
          <w:b/>
          <w:bCs/>
        </w:rPr>
        <w:t>：可用事件列表</w:t>
      </w:r>
    </w:p>
    <w:p w14:paraId="2F6C5575" w14:textId="77777777" w:rsidR="00CA42D7" w:rsidRDefault="00976F99">
      <w:pPr>
        <w:ind w:firstLineChars="0" w:firstLine="0"/>
      </w:pPr>
      <w:r>
        <w:rPr>
          <w:rFonts w:hint="eastAsia"/>
        </w:rPr>
        <w:t>1.</w:t>
      </w:r>
      <w:r>
        <w:t xml:space="preserve"> </w:t>
      </w:r>
      <w:r>
        <w:t>列出当前病例的所有心律失常事件类型和数</w:t>
      </w:r>
      <w:r>
        <w:rPr>
          <w:rFonts w:hint="eastAsia"/>
        </w:rPr>
        <w:t>量。</w:t>
      </w:r>
    </w:p>
    <w:p w14:paraId="6A1738A0" w14:textId="77777777" w:rsidR="00CA42D7" w:rsidRDefault="00976F99">
      <w:pPr>
        <w:ind w:firstLineChars="0" w:firstLine="0"/>
      </w:pPr>
      <w:r>
        <w:rPr>
          <w:rFonts w:hint="eastAsia"/>
        </w:rPr>
        <w:t>2.</w:t>
      </w:r>
      <w:r>
        <w:t xml:space="preserve"> </w:t>
      </w:r>
      <w:r>
        <w:rPr>
          <w:rFonts w:hint="eastAsia"/>
        </w:rPr>
        <w:t>点击“自动”按钮显示软件自动统计的事件类型，点击“手动按钮显示医生手动添加事件的统计列表。</w:t>
      </w:r>
    </w:p>
    <w:p w14:paraId="17E44B23" w14:textId="77777777" w:rsidR="00CA42D7" w:rsidRDefault="00976F99">
      <w:pPr>
        <w:ind w:firstLineChars="0" w:firstLine="0"/>
      </w:pPr>
      <w:r>
        <w:rPr>
          <w:rFonts w:hint="eastAsia"/>
        </w:rPr>
        <w:t>3.</w:t>
      </w:r>
      <w:r>
        <w:t xml:space="preserve"> </w:t>
      </w:r>
      <w:r>
        <w:t>选中列表中的项目，其它区域同步跟随更新显</w:t>
      </w:r>
      <w:r>
        <w:rPr>
          <w:rFonts w:hint="eastAsia"/>
        </w:rPr>
        <w:t>示。</w:t>
      </w:r>
    </w:p>
    <w:p w14:paraId="2C233E9B" w14:textId="77777777" w:rsidR="00CA42D7" w:rsidRDefault="00976F99">
      <w:pPr>
        <w:ind w:firstLineChars="0" w:firstLine="0"/>
      </w:pPr>
      <w:r>
        <w:rPr>
          <w:rFonts w:hint="eastAsia"/>
        </w:rPr>
        <w:t>4.</w:t>
      </w:r>
      <w:r>
        <w:t xml:space="preserve"> </w:t>
      </w:r>
      <w:r>
        <w:rPr>
          <w:rFonts w:hint="eastAsia"/>
        </w:rPr>
        <w:t>“</w:t>
      </w:r>
      <w:r>
        <w:t>参数设置</w:t>
      </w:r>
      <w:r>
        <w:rPr>
          <w:rFonts w:hint="eastAsia"/>
        </w:rPr>
        <w:t>”</w:t>
      </w:r>
      <w:r>
        <w:t>按钮：设置心律失常分析的参数</w:t>
      </w:r>
      <w:r>
        <w:rPr>
          <w:rFonts w:hint="eastAsia"/>
        </w:rPr>
        <w:t>。</w:t>
      </w:r>
    </w:p>
    <w:p w14:paraId="5F257F52" w14:textId="77777777" w:rsidR="00CA42D7" w:rsidRDefault="00976F99">
      <w:pPr>
        <w:ind w:firstLineChars="0" w:firstLine="0"/>
        <w:rPr>
          <w:b/>
          <w:bCs/>
        </w:rPr>
      </w:pPr>
      <w:r>
        <w:rPr>
          <w:rFonts w:hint="eastAsia"/>
          <w:b/>
          <w:bCs/>
        </w:rPr>
        <w:t>区域</w:t>
      </w:r>
      <w:r>
        <w:rPr>
          <w:b/>
          <w:bCs/>
        </w:rPr>
        <w:t>2</w:t>
      </w:r>
      <w:r>
        <w:rPr>
          <w:b/>
          <w:bCs/>
        </w:rPr>
        <w:t>：心率趋势图和按时间分布的事件直方图</w:t>
      </w:r>
    </w:p>
    <w:p w14:paraId="3C9263C7" w14:textId="77777777" w:rsidR="00CA42D7" w:rsidRDefault="00976F99">
      <w:pPr>
        <w:ind w:firstLineChars="0" w:firstLine="0"/>
      </w:pPr>
      <w:r>
        <w:rPr>
          <w:rFonts w:hint="eastAsia"/>
        </w:rPr>
        <w:t>1.</w:t>
      </w:r>
      <w:r>
        <w:t xml:space="preserve"> </w:t>
      </w:r>
      <w:r>
        <w:rPr>
          <w:rFonts w:hint="eastAsia"/>
        </w:rPr>
        <w:t>心率趋势图：分钟平均心率趋势图。</w:t>
      </w:r>
    </w:p>
    <w:p w14:paraId="570A8DDA" w14:textId="77777777" w:rsidR="00CA42D7" w:rsidRDefault="00976F99">
      <w:pPr>
        <w:ind w:firstLineChars="0" w:firstLine="0"/>
      </w:pPr>
      <w:r>
        <w:rPr>
          <w:rFonts w:hint="eastAsia"/>
        </w:rPr>
        <w:t>2.</w:t>
      </w:r>
      <w:r>
        <w:t xml:space="preserve"> </w:t>
      </w:r>
      <w:r>
        <w:t>按时间分布的事件直方图。</w:t>
      </w:r>
    </w:p>
    <w:p w14:paraId="4AF0C5C0" w14:textId="77777777" w:rsidR="00CA42D7" w:rsidRDefault="00976F99">
      <w:pPr>
        <w:ind w:firstLineChars="0" w:firstLine="0"/>
      </w:pPr>
      <w:r>
        <w:rPr>
          <w:rFonts w:hint="eastAsia"/>
        </w:rPr>
        <w:t>3.</w:t>
      </w:r>
      <w:r>
        <w:t xml:space="preserve"> </w:t>
      </w:r>
      <w:r>
        <w:rPr>
          <w:rFonts w:hint="eastAsia"/>
        </w:rPr>
        <w:t>趋势图及直方图上可以用鼠标选择在一个时间区间内发生的事件。</w:t>
      </w:r>
    </w:p>
    <w:p w14:paraId="11DF43A0" w14:textId="77777777" w:rsidR="00CA42D7" w:rsidRDefault="00976F99">
      <w:pPr>
        <w:ind w:firstLineChars="0" w:firstLine="0"/>
        <w:rPr>
          <w:b/>
          <w:bCs/>
        </w:rPr>
      </w:pPr>
      <w:r>
        <w:rPr>
          <w:rFonts w:hint="eastAsia"/>
          <w:b/>
          <w:bCs/>
        </w:rPr>
        <w:t>区域</w:t>
      </w:r>
      <w:r>
        <w:rPr>
          <w:rFonts w:hint="eastAsia"/>
          <w:b/>
          <w:bCs/>
        </w:rPr>
        <w:t>3</w:t>
      </w:r>
      <w:r>
        <w:rPr>
          <w:b/>
          <w:bCs/>
        </w:rPr>
        <w:t>：事件片段编辑窗</w:t>
      </w:r>
    </w:p>
    <w:p w14:paraId="3D3201AE" w14:textId="77777777" w:rsidR="00CA42D7" w:rsidRDefault="00976F99">
      <w:pPr>
        <w:ind w:firstLineChars="0" w:firstLine="0"/>
      </w:pPr>
      <w:r>
        <w:rPr>
          <w:rFonts w:hint="eastAsia"/>
        </w:rPr>
        <w:t>显示当前选择的事件片段图</w:t>
      </w:r>
      <w:r>
        <w:t>(</w:t>
      </w:r>
      <w:r>
        <w:t>可以在区域</w:t>
      </w:r>
      <w:r>
        <w:rPr>
          <w:rFonts w:hint="eastAsia"/>
        </w:rPr>
        <w:t>1</w:t>
      </w:r>
      <w:r>
        <w:t xml:space="preserve"> </w:t>
      </w:r>
      <w:r>
        <w:t>或区</w:t>
      </w:r>
      <w:r>
        <w:rPr>
          <w:rFonts w:hint="eastAsia"/>
        </w:rPr>
        <w:t>域</w:t>
      </w:r>
      <w:r>
        <w:rPr>
          <w:rFonts w:hint="eastAsia"/>
        </w:rPr>
        <w:t>2</w:t>
      </w:r>
      <w:r>
        <w:t xml:space="preserve"> </w:t>
      </w:r>
      <w:r>
        <w:t>中用鼠标选择</w:t>
      </w:r>
      <w:r>
        <w:t>)</w:t>
      </w:r>
      <w:r>
        <w:t>。</w:t>
      </w:r>
    </w:p>
    <w:p w14:paraId="42773EA9" w14:textId="77777777" w:rsidR="00CA42D7" w:rsidRDefault="00976F99">
      <w:pPr>
        <w:ind w:firstLineChars="0" w:firstLine="0"/>
      </w:pPr>
      <w:r>
        <w:rPr>
          <w:rFonts w:hint="eastAsia"/>
        </w:rPr>
        <w:t>1.</w:t>
      </w:r>
      <w:r>
        <w:t xml:space="preserve"> </w:t>
      </w:r>
      <w:r>
        <w:t>操作</w:t>
      </w:r>
      <w:r>
        <w:t>-</w:t>
      </w:r>
      <w:r>
        <w:t>保存片段</w:t>
      </w:r>
      <w:r>
        <w:rPr>
          <w:rFonts w:hint="eastAsia"/>
        </w:rPr>
        <w:t>/</w:t>
      </w:r>
      <w:r>
        <w:rPr>
          <w:rFonts w:hint="eastAsia"/>
        </w:rPr>
        <w:t>取消保存</w:t>
      </w:r>
      <w:r>
        <w:t>：保存</w:t>
      </w:r>
      <w:r>
        <w:rPr>
          <w:rFonts w:hint="eastAsia"/>
        </w:rPr>
        <w:t>/</w:t>
      </w:r>
      <w:r>
        <w:rPr>
          <w:rFonts w:hint="eastAsia"/>
        </w:rPr>
        <w:t>取消保存</w:t>
      </w:r>
      <w:r>
        <w:t>当前的片段图。</w:t>
      </w:r>
    </w:p>
    <w:p w14:paraId="73ABBA0D" w14:textId="77777777" w:rsidR="00CA42D7" w:rsidRDefault="00976F99">
      <w:pPr>
        <w:ind w:firstLineChars="0" w:firstLine="0"/>
      </w:pPr>
      <w:r>
        <w:rPr>
          <w:rFonts w:hint="eastAsia"/>
        </w:rPr>
        <w:t>2.</w:t>
      </w:r>
      <w:r>
        <w:t xml:space="preserve"> </w:t>
      </w:r>
      <w:r>
        <w:t>操作</w:t>
      </w:r>
      <w:r>
        <w:t>-</w:t>
      </w:r>
      <w:r>
        <w:t>选择导联：改变当前的心电图显示。</w:t>
      </w:r>
    </w:p>
    <w:p w14:paraId="1E0D6AB4" w14:textId="77777777" w:rsidR="00CA42D7" w:rsidRDefault="00976F99">
      <w:pPr>
        <w:ind w:firstLineChars="0" w:firstLine="0"/>
      </w:pPr>
      <w:r>
        <w:rPr>
          <w:rFonts w:hint="eastAsia"/>
        </w:rPr>
        <w:t>3.</w:t>
      </w:r>
      <w:r>
        <w:t xml:space="preserve"> </w:t>
      </w:r>
      <w:r>
        <w:t>支持鼠标滚轮翻页。</w:t>
      </w:r>
    </w:p>
    <w:p w14:paraId="03C3371D" w14:textId="77777777" w:rsidR="00CA42D7" w:rsidRDefault="00976F99">
      <w:pPr>
        <w:ind w:firstLineChars="0" w:firstLine="0"/>
        <w:rPr>
          <w:b/>
          <w:bCs/>
        </w:rPr>
      </w:pPr>
      <w:r>
        <w:rPr>
          <w:rFonts w:hint="eastAsia"/>
          <w:b/>
          <w:bCs/>
        </w:rPr>
        <w:t>区域</w:t>
      </w:r>
      <w:r>
        <w:rPr>
          <w:rFonts w:hint="eastAsia"/>
          <w:b/>
          <w:bCs/>
        </w:rPr>
        <w:t>4</w:t>
      </w:r>
      <w:r>
        <w:rPr>
          <w:b/>
          <w:bCs/>
        </w:rPr>
        <w:t>：心电图编辑窗口</w:t>
      </w:r>
    </w:p>
    <w:p w14:paraId="7325FE17" w14:textId="77777777" w:rsidR="00CA42D7" w:rsidRDefault="00976F99">
      <w:pPr>
        <w:ind w:firstLineChars="0" w:firstLine="0"/>
      </w:pPr>
      <w:r>
        <w:rPr>
          <w:rFonts w:hint="eastAsia"/>
        </w:rPr>
        <w:t>1.</w:t>
      </w:r>
      <w:r>
        <w:t xml:space="preserve"> </w:t>
      </w:r>
      <w:r>
        <w:rPr>
          <w:rFonts w:hint="eastAsia"/>
        </w:rPr>
        <w:t>自动定位显示当前事件的心电图。</w:t>
      </w:r>
    </w:p>
    <w:p w14:paraId="1391BF28" w14:textId="77777777" w:rsidR="00CA42D7" w:rsidRDefault="00976F99">
      <w:pPr>
        <w:ind w:firstLineChars="0" w:firstLine="0"/>
      </w:pPr>
      <w:r>
        <w:rPr>
          <w:noProof/>
        </w:rPr>
        <w:drawing>
          <wp:anchor distT="0" distB="0" distL="114300" distR="114300" simplePos="0" relativeHeight="251640832" behindDoc="0" locked="0" layoutInCell="1" allowOverlap="1" wp14:anchorId="6BFECA08" wp14:editId="28999303">
            <wp:simplePos x="0" y="0"/>
            <wp:positionH relativeFrom="column">
              <wp:posOffset>3492500</wp:posOffset>
            </wp:positionH>
            <wp:positionV relativeFrom="paragraph">
              <wp:posOffset>595630</wp:posOffset>
            </wp:positionV>
            <wp:extent cx="2249805" cy="1205230"/>
            <wp:effectExtent l="0" t="0" r="17145" b="13970"/>
            <wp:wrapSquare wrapText="bothSides"/>
            <wp:docPr id="52" name="图片 52"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work\HolterSystem\文档\注册\送检\最新文件\图片\脱敏文件\025、手动添加事件界面.PNG025、手动添加事件界面"/>
                    <pic:cNvPicPr>
                      <a:picLocks noChangeAspect="1"/>
                    </pic:cNvPicPr>
                  </pic:nvPicPr>
                  <pic:blipFill>
                    <a:blip r:embed="rId42"/>
                    <a:srcRect/>
                    <a:stretch>
                      <a:fillRect/>
                    </a:stretch>
                  </pic:blipFill>
                  <pic:spPr>
                    <a:xfrm>
                      <a:off x="0" y="0"/>
                      <a:ext cx="2249805" cy="1205230"/>
                    </a:xfrm>
                    <a:prstGeom prst="rect">
                      <a:avLst/>
                    </a:prstGeom>
                  </pic:spPr>
                </pic:pic>
              </a:graphicData>
            </a:graphic>
          </wp:anchor>
        </w:drawing>
      </w:r>
      <w:r>
        <w:rPr>
          <w:rFonts w:hint="eastAsia"/>
        </w:rPr>
        <w:t>2.</w:t>
      </w:r>
      <w:r>
        <w:t xml:space="preserve"> </w:t>
      </w:r>
      <w:r>
        <w:t>可以测量心电图的</w:t>
      </w:r>
      <w:r>
        <w:t xml:space="preserve">RR </w:t>
      </w:r>
      <w:r>
        <w:t>间期。</w:t>
      </w:r>
    </w:p>
    <w:p w14:paraId="595F0C50" w14:textId="77777777" w:rsidR="00CA42D7" w:rsidRDefault="00976F99">
      <w:pPr>
        <w:ind w:firstLineChars="0" w:firstLine="0"/>
      </w:pPr>
      <w:r>
        <w:rPr>
          <w:rFonts w:hint="eastAsia"/>
        </w:rPr>
        <w:t>3.</w:t>
      </w:r>
      <w:r>
        <w:t xml:space="preserve"> </w:t>
      </w:r>
      <w:r>
        <w:t>可以在心电图上修改</w:t>
      </w:r>
      <w:r>
        <w:t>/</w:t>
      </w:r>
      <w:r>
        <w:t>插入</w:t>
      </w:r>
      <w:r>
        <w:t>/</w:t>
      </w:r>
      <w:r>
        <w:t>删除心搏，心电图</w:t>
      </w:r>
      <w:r>
        <w:rPr>
          <w:rFonts w:hint="eastAsia"/>
        </w:rPr>
        <w:t>编辑后心律失常事件将被自动更新。</w:t>
      </w:r>
    </w:p>
    <w:p w14:paraId="2E684E67" w14:textId="77777777" w:rsidR="00CA42D7" w:rsidRDefault="00976F99">
      <w:pPr>
        <w:ind w:firstLineChars="0" w:firstLine="0"/>
      </w:pPr>
      <w:r>
        <w:rPr>
          <w:rFonts w:hint="eastAsia"/>
        </w:rPr>
        <w:t>4.</w:t>
      </w:r>
      <w:r>
        <w:t xml:space="preserve"> </w:t>
      </w:r>
      <w:r>
        <w:t>可以手动定义心律失常事件</w:t>
      </w:r>
      <w:r>
        <w:rPr>
          <w:rFonts w:hint="eastAsia"/>
        </w:rPr>
        <w:t>，如右图</w:t>
      </w:r>
      <w:r>
        <w:t>。</w:t>
      </w:r>
    </w:p>
    <w:p w14:paraId="72948A20" w14:textId="77777777" w:rsidR="00CA42D7" w:rsidRDefault="00976F99">
      <w:pPr>
        <w:ind w:firstLineChars="0" w:firstLine="0"/>
      </w:pPr>
      <w:r>
        <w:rPr>
          <w:rFonts w:hint="eastAsia"/>
        </w:rPr>
        <w:t>5.</w:t>
      </w:r>
      <w:r>
        <w:t xml:space="preserve"> </w:t>
      </w:r>
      <w:r>
        <w:t>可以快速浏览所有</w:t>
      </w:r>
      <w:r>
        <w:t xml:space="preserve">24 </w:t>
      </w:r>
      <w:r>
        <w:t>小时心电图。</w:t>
      </w:r>
    </w:p>
    <w:p w14:paraId="4783DD1E" w14:textId="77777777" w:rsidR="00CA42D7" w:rsidRDefault="00976F99">
      <w:pPr>
        <w:ind w:firstLineChars="0" w:firstLine="0"/>
      </w:pPr>
      <w:r>
        <w:rPr>
          <w:rFonts w:hint="eastAsia"/>
        </w:rPr>
        <w:lastRenderedPageBreak/>
        <w:t>常用的操作请参考如下说明。</w:t>
      </w:r>
    </w:p>
    <w:p w14:paraId="28C6AC87" w14:textId="77777777" w:rsidR="00CA42D7" w:rsidRDefault="00976F99">
      <w:pPr>
        <w:pStyle w:val="3"/>
        <w:ind w:firstLineChars="0" w:firstLine="0"/>
      </w:pPr>
      <w:bookmarkStart w:id="1219" w:name="_Toc24926"/>
      <w:bookmarkStart w:id="1220" w:name="_Toc25230"/>
      <w:bookmarkStart w:id="1221" w:name="_Toc7358"/>
      <w:bookmarkStart w:id="1222" w:name="_Toc8592"/>
      <w:bookmarkStart w:id="1223" w:name="_Toc21824"/>
      <w:bookmarkStart w:id="1224" w:name="_Toc24610"/>
      <w:bookmarkStart w:id="1225" w:name="_Toc10369"/>
      <w:bookmarkStart w:id="1226" w:name="_Toc76"/>
      <w:bookmarkStart w:id="1227" w:name="_Toc6414"/>
      <w:bookmarkStart w:id="1228" w:name="_Toc581"/>
      <w:bookmarkStart w:id="1229" w:name="_Toc3294"/>
      <w:bookmarkStart w:id="1230" w:name="_Toc29603"/>
      <w:bookmarkStart w:id="1231" w:name="_Toc13677"/>
      <w:bookmarkStart w:id="1232" w:name="_Toc20734"/>
      <w:bookmarkStart w:id="1233" w:name="_Toc5828"/>
      <w:bookmarkStart w:id="1234" w:name="_Toc23541"/>
      <w:bookmarkStart w:id="1235" w:name="_Toc40880757"/>
      <w:bookmarkStart w:id="1236" w:name="_Toc29799"/>
      <w:bookmarkStart w:id="1237" w:name="_Toc12021"/>
      <w:bookmarkStart w:id="1238" w:name="_Toc22502"/>
      <w:bookmarkStart w:id="1239" w:name="_Toc38631388"/>
      <w:bookmarkStart w:id="1240" w:name="_Toc20582"/>
      <w:bookmarkStart w:id="1241" w:name="_Toc21492"/>
      <w:bookmarkStart w:id="1242" w:name="_Toc15379"/>
      <w:bookmarkStart w:id="1243" w:name="_Toc16894"/>
      <w:bookmarkStart w:id="1244" w:name="_Toc31841"/>
      <w:bookmarkStart w:id="1245" w:name="_Toc22060"/>
      <w:r>
        <w:rPr>
          <w:rFonts w:hint="eastAsia"/>
        </w:rPr>
        <w:t xml:space="preserve">5.4.2 </w:t>
      </w:r>
      <w:r>
        <w:rPr>
          <w:rFonts w:hint="eastAsia"/>
        </w:rPr>
        <w:t>选择某个时间区间发生的事件</w:t>
      </w:r>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68D58EB5" w14:textId="77777777" w:rsidR="00CA42D7" w:rsidRDefault="00976F99">
      <w:pPr>
        <w:ind w:firstLineChars="0" w:firstLine="0"/>
      </w:pPr>
      <w:r>
        <w:rPr>
          <w:rFonts w:hint="eastAsia"/>
        </w:rPr>
        <w:t>操作步骤如下：</w:t>
      </w:r>
    </w:p>
    <w:p w14:paraId="63D0A386" w14:textId="77777777" w:rsidR="00CA42D7" w:rsidRDefault="00976F99">
      <w:pPr>
        <w:ind w:firstLineChars="0" w:firstLine="0"/>
      </w:pPr>
      <w:r>
        <w:rPr>
          <w:rFonts w:hint="eastAsia"/>
        </w:rPr>
        <w:t>1.</w:t>
      </w:r>
      <w:r>
        <w:t xml:space="preserve"> </w:t>
      </w:r>
      <w:r>
        <w:t>在事件列表中选择需要检阅的事件</w:t>
      </w:r>
      <w:r>
        <w:rPr>
          <w:rFonts w:hint="eastAsia"/>
        </w:rPr>
        <w:t>；</w:t>
      </w:r>
    </w:p>
    <w:p w14:paraId="561E297D" w14:textId="77777777" w:rsidR="00CA42D7" w:rsidRDefault="00976F99">
      <w:pPr>
        <w:ind w:firstLineChars="0" w:firstLine="0"/>
      </w:pPr>
      <w:r>
        <w:rPr>
          <w:rFonts w:hint="eastAsia"/>
        </w:rPr>
        <w:t>2.</w:t>
      </w:r>
      <w:r>
        <w:t xml:space="preserve"> </w:t>
      </w:r>
      <w:r>
        <w:t>在按时间分布的事件直方图上按下鼠标左键并拖动鼠</w:t>
      </w:r>
      <w:r>
        <w:rPr>
          <w:rFonts w:hint="eastAsia"/>
        </w:rPr>
        <w:t>标；</w:t>
      </w:r>
    </w:p>
    <w:p w14:paraId="5E2A8A22" w14:textId="77777777" w:rsidR="00CA42D7" w:rsidRDefault="00976F99">
      <w:pPr>
        <w:ind w:firstLineChars="0" w:firstLine="0"/>
      </w:pPr>
      <w:r>
        <w:rPr>
          <w:rFonts w:hint="eastAsia"/>
        </w:rPr>
        <w:t>3.</w:t>
      </w:r>
      <w:r>
        <w:t xml:space="preserve"> </w:t>
      </w:r>
      <w:r>
        <w:t>在</w:t>
      </w:r>
      <w:r>
        <w:rPr>
          <w:rFonts w:hint="eastAsia"/>
        </w:rPr>
        <w:t>“</w:t>
      </w:r>
      <w:r>
        <w:t>事件片段编辑窗</w:t>
      </w:r>
      <w:r>
        <w:rPr>
          <w:rFonts w:hint="eastAsia"/>
        </w:rPr>
        <w:t>”</w:t>
      </w:r>
      <w:r>
        <w:t>中会显示该时间区间内的所有事</w:t>
      </w:r>
      <w:r>
        <w:rPr>
          <w:rFonts w:hint="eastAsia"/>
        </w:rPr>
        <w:t>件，并可以进行相关编辑操作。</w:t>
      </w:r>
    </w:p>
    <w:p w14:paraId="21021F82" w14:textId="77777777" w:rsidR="00CA42D7" w:rsidRDefault="00976F99">
      <w:pPr>
        <w:pStyle w:val="3"/>
        <w:ind w:firstLineChars="0" w:firstLine="0"/>
      </w:pPr>
      <w:bookmarkStart w:id="1246" w:name="_Toc20256"/>
      <w:bookmarkStart w:id="1247" w:name="_Toc13394"/>
      <w:bookmarkStart w:id="1248" w:name="_Toc13079"/>
      <w:bookmarkStart w:id="1249" w:name="_Toc26194"/>
      <w:bookmarkStart w:id="1250" w:name="_Toc10273"/>
      <w:bookmarkStart w:id="1251" w:name="_Toc25544"/>
      <w:bookmarkStart w:id="1252" w:name="_Toc14030"/>
      <w:bookmarkStart w:id="1253" w:name="_Toc7637"/>
      <w:bookmarkStart w:id="1254" w:name="_Toc23338"/>
      <w:bookmarkStart w:id="1255" w:name="_Toc25534"/>
      <w:bookmarkStart w:id="1256" w:name="_Toc22588"/>
      <w:bookmarkStart w:id="1257" w:name="_Toc2785"/>
      <w:bookmarkStart w:id="1258" w:name="_Toc32020"/>
      <w:bookmarkStart w:id="1259" w:name="_Toc38631389"/>
      <w:bookmarkStart w:id="1260" w:name="_Toc31348"/>
      <w:bookmarkStart w:id="1261" w:name="_Toc15351"/>
      <w:bookmarkStart w:id="1262" w:name="_Toc20110"/>
      <w:bookmarkStart w:id="1263" w:name="_Toc8547"/>
      <w:bookmarkStart w:id="1264" w:name="_Toc32408"/>
      <w:bookmarkStart w:id="1265" w:name="_Toc27467"/>
      <w:bookmarkStart w:id="1266" w:name="_Toc31053"/>
      <w:bookmarkStart w:id="1267" w:name="_Toc21328"/>
      <w:bookmarkStart w:id="1268" w:name="_Toc6775"/>
      <w:bookmarkStart w:id="1269" w:name="_Toc31733"/>
      <w:bookmarkStart w:id="1270" w:name="_Toc15896"/>
      <w:bookmarkStart w:id="1271" w:name="_Toc40880758"/>
      <w:bookmarkStart w:id="1272" w:name="_Toc1497"/>
      <w:r>
        <w:rPr>
          <w:rFonts w:hint="eastAsia"/>
        </w:rPr>
        <w:t xml:space="preserve">5.4.3 </w:t>
      </w:r>
      <w:r>
        <w:rPr>
          <w:rFonts w:hint="eastAsia"/>
        </w:rPr>
        <w:t>按联律（连发）个数选择事件</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97F79F1" w14:textId="77777777" w:rsidR="00CA42D7" w:rsidRDefault="00976F99">
      <w:pPr>
        <w:ind w:firstLineChars="0" w:firstLine="0"/>
      </w:pPr>
      <w:r>
        <w:rPr>
          <w:rFonts w:hint="eastAsia"/>
        </w:rPr>
        <w:t>操作步骤如下：</w:t>
      </w:r>
    </w:p>
    <w:p w14:paraId="5A7609D6" w14:textId="77777777" w:rsidR="00CA42D7" w:rsidRDefault="00976F99">
      <w:pPr>
        <w:ind w:firstLineChars="0" w:firstLine="0"/>
      </w:pPr>
      <w:r>
        <w:rPr>
          <w:rFonts w:hint="eastAsia"/>
        </w:rPr>
        <w:t>1.</w:t>
      </w:r>
      <w:r>
        <w:t xml:space="preserve"> </w:t>
      </w:r>
      <w:r>
        <w:t>在事件列表中选择需要检阅的联律（连发）事件</w:t>
      </w:r>
      <w:r>
        <w:rPr>
          <w:rFonts w:hint="eastAsia"/>
        </w:rPr>
        <w:t>；</w:t>
      </w:r>
    </w:p>
    <w:p w14:paraId="7D64372C" w14:textId="77777777" w:rsidR="00CA42D7" w:rsidRDefault="00976F99">
      <w:pPr>
        <w:ind w:firstLineChars="0" w:firstLine="0"/>
      </w:pPr>
      <w:r>
        <w:rPr>
          <w:rFonts w:hint="eastAsia"/>
        </w:rPr>
        <w:t>2.</w:t>
      </w:r>
      <w:r>
        <w:t xml:space="preserve"> </w:t>
      </w:r>
      <w:r>
        <w:t>在</w:t>
      </w:r>
      <w:r>
        <w:rPr>
          <w:rFonts w:hint="eastAsia"/>
        </w:rPr>
        <w:t>“</w:t>
      </w:r>
      <w:r>
        <w:t>事件片段编辑窗</w:t>
      </w:r>
      <w:r>
        <w:rPr>
          <w:rFonts w:hint="eastAsia"/>
        </w:rPr>
        <w:t>”</w:t>
      </w:r>
      <w:r>
        <w:t>中将显示选择的事件，并可以进</w:t>
      </w:r>
      <w:r>
        <w:rPr>
          <w:rFonts w:hint="eastAsia"/>
        </w:rPr>
        <w:t>行相关编辑操作。</w:t>
      </w:r>
    </w:p>
    <w:p w14:paraId="08A58A6C" w14:textId="77777777" w:rsidR="00CA42D7" w:rsidRDefault="00976F99">
      <w:pPr>
        <w:pStyle w:val="3"/>
        <w:ind w:firstLineChars="0" w:firstLine="0"/>
      </w:pPr>
      <w:bookmarkStart w:id="1273" w:name="_Toc1420"/>
      <w:bookmarkStart w:id="1274" w:name="_Toc7972"/>
      <w:bookmarkStart w:id="1275" w:name="_Toc23000"/>
      <w:bookmarkStart w:id="1276" w:name="_Toc22169"/>
      <w:bookmarkStart w:id="1277" w:name="_Toc7527"/>
      <w:bookmarkStart w:id="1278" w:name="_Toc20349"/>
      <w:bookmarkStart w:id="1279" w:name="_Toc31353"/>
      <w:bookmarkStart w:id="1280" w:name="_Toc1399"/>
      <w:bookmarkStart w:id="1281" w:name="_Toc569"/>
      <w:bookmarkStart w:id="1282" w:name="_Toc32447"/>
      <w:bookmarkStart w:id="1283" w:name="_Toc2498"/>
      <w:bookmarkStart w:id="1284" w:name="_Toc29776"/>
      <w:bookmarkStart w:id="1285" w:name="_Toc11196"/>
      <w:bookmarkStart w:id="1286" w:name="_Toc20508"/>
      <w:bookmarkStart w:id="1287" w:name="_Toc38631390"/>
      <w:bookmarkStart w:id="1288" w:name="_Toc3809"/>
      <w:bookmarkStart w:id="1289" w:name="_Toc1270"/>
      <w:bookmarkStart w:id="1290" w:name="_Toc4615"/>
      <w:bookmarkStart w:id="1291" w:name="_Toc31944"/>
      <w:bookmarkStart w:id="1292" w:name="_Toc30063"/>
      <w:bookmarkStart w:id="1293" w:name="_Toc5862"/>
      <w:bookmarkStart w:id="1294" w:name="_Toc14405"/>
      <w:bookmarkStart w:id="1295" w:name="_Toc40880759"/>
      <w:bookmarkStart w:id="1296" w:name="_Toc18457"/>
      <w:bookmarkStart w:id="1297" w:name="_Toc23326"/>
      <w:bookmarkStart w:id="1298" w:name="_Toc25204"/>
      <w:bookmarkStart w:id="1299" w:name="_Toc28785"/>
      <w:r>
        <w:rPr>
          <w:rFonts w:hint="eastAsia"/>
        </w:rPr>
        <w:t xml:space="preserve">5.4.4 </w:t>
      </w:r>
      <w:r>
        <w:rPr>
          <w:rFonts w:hint="eastAsia"/>
        </w:rPr>
        <w:t>快速保存心电片段图</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51BC1964" w14:textId="77777777" w:rsidR="00CA42D7" w:rsidRDefault="00976F99">
      <w:pPr>
        <w:ind w:firstLine="480"/>
      </w:pPr>
      <w:r>
        <w:rPr>
          <w:rFonts w:hint="eastAsia"/>
        </w:rPr>
        <w:t>在事件片段编辑窗中，选中“保存片段”操作，这时当前被选中事件的片段图将被保存。</w:t>
      </w:r>
    </w:p>
    <w:p w14:paraId="3826E819" w14:textId="77777777" w:rsidR="00CA42D7" w:rsidRDefault="00976F99">
      <w:pPr>
        <w:ind w:firstLine="480"/>
      </w:pPr>
      <w:r>
        <w:rPr>
          <w:rFonts w:hint="eastAsia"/>
        </w:rPr>
        <w:t>如果需要调整保存的区域，请使用心电图编辑窗口的</w:t>
      </w:r>
      <w:r>
        <w:rPr>
          <w:rFonts w:hint="eastAsia"/>
          <w:noProof/>
        </w:rPr>
        <w:drawing>
          <wp:inline distT="0" distB="0" distL="0" distR="0" wp14:anchorId="26A9A88B" wp14:editId="55B396CA">
            <wp:extent cx="209550" cy="209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按钮（请参见</w:t>
      </w:r>
      <w:r>
        <w:t>心电图编辑窗口说明中的</w:t>
      </w:r>
      <w:r>
        <w:rPr>
          <w:rFonts w:hint="eastAsia"/>
        </w:rPr>
        <w:t>“</w:t>
      </w:r>
      <w:r>
        <w:t>保存心电片段图</w:t>
      </w:r>
      <w:r>
        <w:rPr>
          <w:rFonts w:hint="eastAsia"/>
        </w:rPr>
        <w:t>”</w:t>
      </w:r>
      <w:r>
        <w:t>）。</w:t>
      </w:r>
    </w:p>
    <w:p w14:paraId="47A2C798" w14:textId="77777777" w:rsidR="00CA42D7" w:rsidRDefault="00976F99">
      <w:pPr>
        <w:pStyle w:val="2"/>
        <w:spacing w:line="416" w:lineRule="auto"/>
        <w:ind w:firstLineChars="0" w:firstLine="0"/>
        <w:rPr>
          <w:del w:id="1300" w:author="张霄恒（弓雨心）" w:date="2020-06-06T17:15:00Z"/>
        </w:rPr>
      </w:pPr>
      <w:bookmarkStart w:id="1301" w:name="_Toc2859"/>
      <w:bookmarkStart w:id="1302" w:name="_Toc20557"/>
      <w:bookmarkStart w:id="1303" w:name="_Toc19315"/>
      <w:bookmarkStart w:id="1304" w:name="_Toc18112"/>
      <w:bookmarkStart w:id="1305" w:name="_Toc12489"/>
      <w:bookmarkStart w:id="1306" w:name="_Toc16210"/>
      <w:bookmarkStart w:id="1307" w:name="_Toc30450"/>
      <w:bookmarkStart w:id="1308" w:name="_Toc38631391"/>
      <w:bookmarkStart w:id="1309" w:name="_Toc15509"/>
      <w:bookmarkStart w:id="1310" w:name="_Toc17896"/>
      <w:bookmarkStart w:id="1311" w:name="_Toc13299"/>
      <w:bookmarkStart w:id="1312" w:name="_Toc12615"/>
      <w:bookmarkStart w:id="1313" w:name="_Toc11836"/>
      <w:bookmarkStart w:id="1314" w:name="_Toc7043"/>
      <w:bookmarkStart w:id="1315" w:name="_Toc40880760"/>
      <w:bookmarkStart w:id="1316" w:name="_Toc26857"/>
      <w:bookmarkStart w:id="1317" w:name="_Toc1267"/>
      <w:bookmarkStart w:id="1318" w:name="_Toc13312"/>
      <w:bookmarkStart w:id="1319" w:name="_Toc4967"/>
      <w:bookmarkStart w:id="1320" w:name="_Toc7671"/>
      <w:bookmarkStart w:id="1321" w:name="_Toc21062"/>
      <w:bookmarkStart w:id="1322" w:name="_Toc31438"/>
      <w:bookmarkStart w:id="1323" w:name="_Toc9728"/>
      <w:bookmarkStart w:id="1324" w:name="_Toc23073"/>
      <w:bookmarkStart w:id="1325" w:name="_Toc25089"/>
      <w:bookmarkStart w:id="1326" w:name="_Toc27493"/>
      <w:bookmarkStart w:id="1327" w:name="_Toc8219"/>
      <w:r>
        <w:t>5</w:t>
      </w:r>
      <w:r>
        <w:rPr>
          <w:rFonts w:hint="eastAsia"/>
        </w:rPr>
        <w:t>.5</w:t>
      </w:r>
      <w:r>
        <w:t xml:space="preserve"> </w:t>
      </w:r>
      <w:r>
        <w:rPr>
          <w:rFonts w:hint="eastAsia"/>
        </w:rPr>
        <w:t>片段图编辑</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4ACFFB1E" w14:textId="77777777" w:rsidR="00CA42D7" w:rsidRDefault="00CA42D7">
      <w:pPr>
        <w:pStyle w:val="2"/>
        <w:spacing w:line="416" w:lineRule="auto"/>
        <w:ind w:firstLineChars="0" w:firstLine="0"/>
      </w:pPr>
    </w:p>
    <w:p w14:paraId="27E19321" w14:textId="77777777" w:rsidR="00CA42D7" w:rsidRDefault="00976F99">
      <w:pPr>
        <w:ind w:firstLineChars="0" w:firstLine="0"/>
        <w:rPr>
          <w:b/>
          <w:bCs/>
        </w:rPr>
      </w:pPr>
      <w:r>
        <w:rPr>
          <w:rFonts w:hint="eastAsia"/>
          <w:b/>
          <w:bCs/>
        </w:rPr>
        <w:t>保存的片段图的意义和用途：</w:t>
      </w:r>
    </w:p>
    <w:p w14:paraId="13D61BAD" w14:textId="77777777" w:rsidR="00CA42D7" w:rsidRDefault="00976F99">
      <w:pPr>
        <w:ind w:firstLineChars="0" w:firstLine="0"/>
      </w:pPr>
      <w:r>
        <w:rPr>
          <w:rFonts w:hint="eastAsia"/>
        </w:rPr>
        <w:t>1.</w:t>
      </w:r>
      <w:r>
        <w:t xml:space="preserve"> </w:t>
      </w:r>
      <w:r>
        <w:t>异常心律事件有代表性的心电图；</w:t>
      </w:r>
    </w:p>
    <w:p w14:paraId="17F088A7" w14:textId="77777777" w:rsidR="00CA42D7" w:rsidRDefault="00976F99">
      <w:pPr>
        <w:ind w:firstLineChars="0" w:firstLine="0"/>
      </w:pPr>
      <w:r>
        <w:rPr>
          <w:rFonts w:hint="eastAsia"/>
        </w:rPr>
        <w:t>2.</w:t>
      </w:r>
      <w:r>
        <w:t xml:space="preserve"> </w:t>
      </w:r>
      <w:r>
        <w:t>用于编制片段图报告。</w:t>
      </w:r>
    </w:p>
    <w:p w14:paraId="01B7291E" w14:textId="77777777" w:rsidR="00CA42D7" w:rsidRDefault="00976F99">
      <w:pPr>
        <w:ind w:firstLineChars="0" w:firstLine="0"/>
      </w:pPr>
      <w:r>
        <w:t>在编辑过程中，通过</w:t>
      </w:r>
      <w:r>
        <w:rPr>
          <w:rFonts w:hint="eastAsia"/>
        </w:rPr>
        <w:t>“</w:t>
      </w:r>
      <w:r>
        <w:t>保存片段</w:t>
      </w:r>
      <w:r>
        <w:rPr>
          <w:rFonts w:hint="eastAsia"/>
        </w:rPr>
        <w:t>”</w:t>
      </w:r>
      <w:r>
        <w:t>或</w:t>
      </w:r>
      <w:r>
        <w:rPr>
          <w:rFonts w:hint="eastAsia"/>
        </w:rPr>
        <w:t>拍照等功能由操作者选择心电图产生。在本功能页面，可以对所有保存的片段图进行再次确认。</w:t>
      </w:r>
    </w:p>
    <w:p w14:paraId="6AB10B15" w14:textId="77777777" w:rsidR="00CA42D7" w:rsidRDefault="00976F99">
      <w:pPr>
        <w:ind w:firstLineChars="0" w:firstLine="0"/>
        <w:rPr>
          <w:ins w:id="1328" w:author="张霄恒（弓雨心）" w:date="2020-06-06T17:17:00Z"/>
        </w:rPr>
      </w:pPr>
      <w:ins w:id="1329" w:author="张霄恒（弓雨心）" w:date="2020-06-06T17:15:00Z">
        <w:r>
          <w:rPr>
            <w:noProof/>
          </w:rPr>
          <w:lastRenderedPageBreak/>
          <mc:AlternateContent>
            <mc:Choice Requires="wpg">
              <w:drawing>
                <wp:anchor distT="0" distB="0" distL="114935" distR="114935" simplePos="0" relativeHeight="251672576" behindDoc="0" locked="0" layoutInCell="1" allowOverlap="1" wp14:anchorId="65ACA95C" wp14:editId="2BEA106E">
                  <wp:simplePos x="0" y="0"/>
                  <wp:positionH relativeFrom="column">
                    <wp:posOffset>-151130</wp:posOffset>
                  </wp:positionH>
                  <wp:positionV relativeFrom="paragraph">
                    <wp:posOffset>92710</wp:posOffset>
                  </wp:positionV>
                  <wp:extent cx="5253990" cy="2848610"/>
                  <wp:effectExtent l="0" t="0" r="3810" b="8890"/>
                  <wp:wrapSquare wrapText="bothSides"/>
                  <wp:docPr id="138" name="组合 138"/>
                  <wp:cNvGraphicFramePr/>
                  <a:graphic xmlns:a="http://schemas.openxmlformats.org/drawingml/2006/main">
                    <a:graphicData uri="http://schemas.microsoft.com/office/word/2010/wordprocessingGroup">
                      <wpg:wgp>
                        <wpg:cNvGrpSpPr/>
                        <wpg:grpSpPr>
                          <a:xfrm>
                            <a:off x="0" y="0"/>
                            <a:ext cx="5253990" cy="2848610"/>
                            <a:chOff x="2090" y="623786"/>
                            <a:chExt cx="8274" cy="4486"/>
                          </a:xfrm>
                        </wpg:grpSpPr>
                        <pic:pic xmlns:pic="http://schemas.openxmlformats.org/drawingml/2006/picture">
                          <pic:nvPicPr>
                            <pic:cNvPr id="27" name="图片 27" descr="D:\work\HolterSystem\文档\注册\送检\最新文件\图片\脱敏文件\009、片段图编辑-已脱敏.PNG009、片段图编辑-已脱敏"/>
                            <pic:cNvPicPr>
                              <a:picLocks noChangeAspect="1"/>
                            </pic:cNvPicPr>
                          </pic:nvPicPr>
                          <pic:blipFill>
                            <a:blip r:embed="rId70"/>
                            <a:srcRect/>
                            <a:stretch>
                              <a:fillRect/>
                            </a:stretch>
                          </pic:blipFill>
                          <pic:spPr>
                            <a:xfrm>
                              <a:off x="2090" y="623786"/>
                              <a:ext cx="8275" cy="4487"/>
                            </a:xfrm>
                            <a:prstGeom prst="rect">
                              <a:avLst/>
                            </a:prstGeom>
                          </pic:spPr>
                        </pic:pic>
                        <pic:pic xmlns:pic="http://schemas.openxmlformats.org/drawingml/2006/picture">
                          <pic:nvPicPr>
                            <pic:cNvPr id="92" name="图片 92" descr="圈1"/>
                            <pic:cNvPicPr>
                              <a:picLocks noChangeAspect="1"/>
                            </pic:cNvPicPr>
                          </pic:nvPicPr>
                          <pic:blipFill>
                            <a:blip r:embed="rId29"/>
                            <a:stretch>
                              <a:fillRect/>
                            </a:stretch>
                          </pic:blipFill>
                          <pic:spPr>
                            <a:xfrm>
                              <a:off x="2458" y="626014"/>
                              <a:ext cx="406" cy="406"/>
                            </a:xfrm>
                            <a:prstGeom prst="rect">
                              <a:avLst/>
                            </a:prstGeom>
                          </pic:spPr>
                        </pic:pic>
                        <pic:pic xmlns:pic="http://schemas.openxmlformats.org/drawingml/2006/picture">
                          <pic:nvPicPr>
                            <pic:cNvPr id="93" name="图片 93" descr="D:\work\HolterSystem\文档\注册\送检\最新文件\图片\圈12345\透明\圈2.png圈2"/>
                            <pic:cNvPicPr>
                              <a:picLocks noChangeAspect="1"/>
                            </pic:cNvPicPr>
                          </pic:nvPicPr>
                          <pic:blipFill>
                            <a:blip r:embed="rId27"/>
                            <a:srcRect/>
                            <a:stretch>
                              <a:fillRect/>
                            </a:stretch>
                          </pic:blipFill>
                          <pic:spPr>
                            <a:xfrm>
                              <a:off x="6095" y="625629"/>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1.9pt;margin-top:7.3pt;height:224.3pt;width:413.7pt;mso-wrap-distance-bottom:0pt;mso-wrap-distance-left:9.05pt;mso-wrap-distance-right:9.05pt;mso-wrap-distance-top:0pt;z-index:251672576;mso-width-relative:page;mso-height-relative:page;" coordorigin="2090,623786" coordsize="8274,4486" o:gfxdata="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">
                  <o:lock v:ext="edit" aspectratio="f"/>
                  <v:shape id="_x0000_s1026" o:spid="_x0000_s1026" o:spt="75" alt="D:\work\HolterSystem\文档\注册\送检\最新文件\图片\脱敏文件\009、片段图编辑-已脱敏.PNG009、片段图编辑-已脱敏" type="#_x0000_t75" style="position:absolute;left:2090;top:623786;height:4487;width:8275;" filled="f" o:preferrelative="t" stroked="f" coordsize="21600,21600" o:gfxdata="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sAQW8AAAA&#10;2wAAAA8AAAAAAAAAAQAgAAAAIgAAAGRycy9kb3ducmV2LnhtbFBLAQIUABQAAAAIAIdO4kAzLwWe&#10;OwAAADkAAAAQAAAAAAAAAAEAIAAAAAsBAABkcnMvc2hhcGV4bWwueG1sUEsFBgAAAAAGAAYAWwEA&#10;ALUDAAAAAA==&#10;">
                    <v:fill on="f" focussize="0,0"/>
                    <v:stroke on="f"/>
                    <v:imagedata r:id="rId71" o:title=""/>
                    <o:lock v:ext="edit" aspectratio="t"/>
                  </v:shape>
                  <v:shape id="_x0000_s1026" o:spid="_x0000_s1026" o:spt="75" alt="圈1" type="#_x0000_t75" style="position:absolute;left:2458;top:626014;height:406;width:406;" filled="f" o:preferrelative="t" stroked="f" coordsize="21600,21600" o:gfxdata="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7a4XtwAAANsAAAAP&#10;AAAAAAAAAAEAIAAAACIAAABkcnMvZG93bnJldi54bWxQSwECFAAUAAAACACHTuJAMy8FnjsAAAA5&#10;AAAAEAAAAAAAAAABACAAAAAGAQAAZHJzL3NoYXBleG1sLnhtbFBLBQYAAAAABgAGAFsBAACwAwAA&#10;AAA=&#10;">
                    <v:fill on="f" focussize="0,0"/>
                    <v:stroke on="f"/>
                    <v:imagedata r:id="rId29" o:title=""/>
                    <o:lock v:ext="edit" aspectratio="t"/>
                  </v:shape>
                  <v:shape id="_x0000_s1026" o:spid="_x0000_s1026" o:spt="75" alt="D:\work\HolterSystem\文档\注册\送检\最新文件\图片\圈12345\透明\圈2.png圈2" type="#_x0000_t75" style="position:absolute;left:6095;top:625629;height:406;width:405;" filled="f" o:preferrelative="t" stroked="f" coordsize="21600,21600" o:gfxdata="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su74A&#10;AADbAAAADwAAAAAAAAABACAAAAAiAAAAZHJzL2Rvd25yZXYueG1sUEsBAhQAFAAAAAgAh07iQDMv&#10;BZ47AAAAOQAAABAAAAAAAAAAAQAgAAAADQEAAGRycy9zaGFwZXhtbC54bWxQSwUGAAAAAAYABgBb&#10;AQAAtwMAAAAA&#10;">
                    <v:fill on="f" focussize="0,0"/>
                    <v:stroke on="f"/>
                    <v:imagedata r:id="rId30" o:title=""/>
                    <o:lock v:ext="edit" aspectratio="t"/>
                  </v:shape>
                  <w10:wrap type="square"/>
                </v:group>
              </w:pict>
            </mc:Fallback>
          </mc:AlternateContent>
        </w:r>
      </w:ins>
    </w:p>
    <w:p w14:paraId="250324C3" w14:textId="77777777" w:rsidR="00CA42D7" w:rsidRDefault="00976F99">
      <w:pPr>
        <w:pStyle w:val="3"/>
        <w:spacing w:line="416" w:lineRule="auto"/>
        <w:ind w:firstLineChars="0" w:firstLine="0"/>
      </w:pPr>
      <w:bookmarkStart w:id="1330" w:name="_Toc13826"/>
      <w:bookmarkStart w:id="1331" w:name="_Toc9254"/>
      <w:bookmarkStart w:id="1332" w:name="_Toc5244"/>
      <w:bookmarkStart w:id="1333" w:name="_Toc24092"/>
      <w:r>
        <w:rPr>
          <w:rFonts w:hint="eastAsia"/>
        </w:rPr>
        <w:t xml:space="preserve">5.5.1 </w:t>
      </w:r>
      <w:r>
        <w:rPr>
          <w:rFonts w:hint="eastAsia"/>
        </w:rPr>
        <w:t>区域说明</w:t>
      </w:r>
      <w:bookmarkEnd w:id="1330"/>
      <w:bookmarkEnd w:id="1331"/>
      <w:bookmarkEnd w:id="1332"/>
      <w:bookmarkEnd w:id="1333"/>
    </w:p>
    <w:p w14:paraId="04A60830" w14:textId="77777777" w:rsidR="00CA42D7" w:rsidRDefault="00976F99">
      <w:pPr>
        <w:ind w:firstLineChars="0" w:firstLine="0"/>
      </w:pPr>
      <w:r>
        <w:rPr>
          <w:rFonts w:hint="eastAsia"/>
        </w:rPr>
        <w:t>片段图功能界面由以下部分组成：</w:t>
      </w:r>
    </w:p>
    <w:p w14:paraId="7094C784" w14:textId="77777777" w:rsidR="00CA42D7" w:rsidRDefault="00976F99">
      <w:pPr>
        <w:ind w:firstLineChars="0" w:firstLine="0"/>
        <w:rPr>
          <w:b/>
          <w:bCs/>
        </w:rPr>
      </w:pPr>
      <w:r>
        <w:rPr>
          <w:rFonts w:hint="eastAsia"/>
          <w:b/>
          <w:bCs/>
        </w:rPr>
        <w:t>区域</w:t>
      </w:r>
      <w:r>
        <w:rPr>
          <w:rFonts w:hint="eastAsia"/>
          <w:b/>
          <w:bCs/>
        </w:rPr>
        <w:t>1</w:t>
      </w:r>
      <w:r>
        <w:rPr>
          <w:rFonts w:hint="eastAsia"/>
          <w:b/>
          <w:bCs/>
        </w:rPr>
        <w:t>：片段图显示区</w:t>
      </w:r>
    </w:p>
    <w:p w14:paraId="16B707FE" w14:textId="77777777" w:rsidR="00CA42D7" w:rsidRDefault="00976F99">
      <w:pPr>
        <w:ind w:firstLineChars="0" w:firstLine="0"/>
      </w:pPr>
      <w:r>
        <w:rPr>
          <w:rFonts w:hint="eastAsia"/>
        </w:rPr>
        <w:t>1.</w:t>
      </w:r>
      <w:r>
        <w:t xml:space="preserve"> </w:t>
      </w:r>
      <w:r>
        <w:t>由一组片段图小窗口组成，这些片段图可以被</w:t>
      </w:r>
      <w:r>
        <w:rPr>
          <w:rFonts w:hint="eastAsia"/>
        </w:rPr>
        <w:t>单选和多选。</w:t>
      </w:r>
    </w:p>
    <w:p w14:paraId="06BA6AA0" w14:textId="77777777" w:rsidR="00CA42D7" w:rsidRDefault="00976F99">
      <w:pPr>
        <w:ind w:firstLineChars="0" w:firstLine="0"/>
      </w:pPr>
      <w:r>
        <w:rPr>
          <w:noProof/>
        </w:rPr>
        <w:drawing>
          <wp:anchor distT="0" distB="0" distL="114300" distR="114300" simplePos="0" relativeHeight="251641856" behindDoc="0" locked="0" layoutInCell="1" allowOverlap="1" wp14:anchorId="4D8515EA" wp14:editId="05A69691">
            <wp:simplePos x="0" y="0"/>
            <wp:positionH relativeFrom="column">
              <wp:posOffset>3933825</wp:posOffset>
            </wp:positionH>
            <wp:positionV relativeFrom="paragraph">
              <wp:posOffset>11430</wp:posOffset>
            </wp:positionV>
            <wp:extent cx="1057275" cy="516890"/>
            <wp:effectExtent l="0" t="0" r="952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057275" cy="516890"/>
                    </a:xfrm>
                    <a:prstGeom prst="rect">
                      <a:avLst/>
                    </a:prstGeom>
                    <a:noFill/>
                    <a:ln>
                      <a:noFill/>
                    </a:ln>
                  </pic:spPr>
                </pic:pic>
              </a:graphicData>
            </a:graphic>
          </wp:anchor>
        </w:drawing>
      </w:r>
      <w:r>
        <w:rPr>
          <w:rFonts w:hint="eastAsia"/>
        </w:rPr>
        <w:t>2.</w:t>
      </w:r>
      <w:r>
        <w:t xml:space="preserve"> </w:t>
      </w:r>
      <w:r>
        <w:t>鼠标右键可以打开快速操作菜单（如</w:t>
      </w:r>
      <w:r>
        <w:rPr>
          <w:rFonts w:hint="eastAsia"/>
        </w:rPr>
        <w:t>右</w:t>
      </w:r>
      <w:r>
        <w:t>图所</w:t>
      </w:r>
      <w:r>
        <w:rPr>
          <w:rFonts w:hint="eastAsia"/>
        </w:rPr>
        <w:t>示）。</w:t>
      </w:r>
    </w:p>
    <w:p w14:paraId="38993D50" w14:textId="77777777" w:rsidR="00CA42D7" w:rsidRDefault="00976F99">
      <w:pPr>
        <w:ind w:firstLineChars="0" w:firstLine="0"/>
      </w:pPr>
      <w:r>
        <w:rPr>
          <w:rFonts w:hint="eastAsia"/>
        </w:rPr>
        <w:t>3.</w:t>
      </w:r>
      <w:r>
        <w:t xml:space="preserve"> </w:t>
      </w:r>
      <w:r>
        <w:t>在片段图小窗口鼠标</w:t>
      </w:r>
      <w:r>
        <w:rPr>
          <w:rFonts w:hint="eastAsia"/>
        </w:rPr>
        <w:t>点</w:t>
      </w:r>
      <w:r>
        <w:t>击后心电图编</w:t>
      </w:r>
      <w:r>
        <w:rPr>
          <w:rFonts w:hint="eastAsia"/>
        </w:rPr>
        <w:t>辑窗口联动。</w:t>
      </w:r>
    </w:p>
    <w:p w14:paraId="69D200F3" w14:textId="77777777" w:rsidR="00CA42D7" w:rsidRDefault="00976F99">
      <w:pPr>
        <w:ind w:firstLineChars="0" w:firstLine="0"/>
      </w:pPr>
      <w:r>
        <w:rPr>
          <w:rFonts w:hint="eastAsia"/>
        </w:rPr>
        <w:t>4.</w:t>
      </w:r>
      <w:r>
        <w:t xml:space="preserve"> </w:t>
      </w:r>
      <w:r>
        <w:t>滚动条，在片段图显示区的最右边，可以执行</w:t>
      </w:r>
      <w:r>
        <w:rPr>
          <w:rFonts w:hint="eastAsia"/>
        </w:rPr>
        <w:t>翻页，拖动等操作。</w:t>
      </w:r>
    </w:p>
    <w:p w14:paraId="387B50C8" w14:textId="77777777" w:rsidR="00CA42D7" w:rsidRDefault="00976F99">
      <w:pPr>
        <w:ind w:firstLineChars="0" w:firstLine="0"/>
        <w:rPr>
          <w:b/>
          <w:bCs/>
        </w:rPr>
      </w:pPr>
      <w:r>
        <w:rPr>
          <w:rFonts w:hint="eastAsia"/>
          <w:b/>
          <w:bCs/>
        </w:rPr>
        <w:t>区域</w:t>
      </w:r>
      <w:r>
        <w:rPr>
          <w:rFonts w:hint="eastAsia"/>
          <w:b/>
          <w:bCs/>
        </w:rPr>
        <w:t>2</w:t>
      </w:r>
      <w:r>
        <w:rPr>
          <w:rFonts w:hint="eastAsia"/>
          <w:b/>
          <w:bCs/>
        </w:rPr>
        <w:t>：心电图编辑窗口</w:t>
      </w:r>
    </w:p>
    <w:p w14:paraId="6DD6CEB6" w14:textId="77777777" w:rsidR="00CA42D7" w:rsidRDefault="00976F99">
      <w:pPr>
        <w:ind w:firstLineChars="0" w:firstLine="0"/>
      </w:pPr>
      <w:r>
        <w:rPr>
          <w:rFonts w:hint="eastAsia"/>
        </w:rPr>
        <w:t>1.</w:t>
      </w:r>
      <w:r>
        <w:t xml:space="preserve"> </w:t>
      </w:r>
      <w:r>
        <w:t>当</w:t>
      </w:r>
      <w:r>
        <w:rPr>
          <w:rFonts w:hint="eastAsia"/>
        </w:rPr>
        <w:t>单</w:t>
      </w:r>
      <w:r>
        <w:t>击片段图小窗口时，心电图编辑窗</w:t>
      </w:r>
      <w:r>
        <w:rPr>
          <w:rFonts w:hint="eastAsia"/>
        </w:rPr>
        <w:t>口联动。</w:t>
      </w:r>
    </w:p>
    <w:p w14:paraId="64C515F3" w14:textId="77777777" w:rsidR="00CA42D7" w:rsidRDefault="00976F99">
      <w:pPr>
        <w:ind w:firstLineChars="0" w:firstLine="0"/>
      </w:pPr>
      <w:r>
        <w:rPr>
          <w:rFonts w:hint="eastAsia"/>
        </w:rPr>
        <w:t>2.</w:t>
      </w:r>
      <w:r>
        <w:t xml:space="preserve"> </w:t>
      </w:r>
      <w:r>
        <w:rPr>
          <w:rFonts w:hint="eastAsia"/>
        </w:rPr>
        <w:t>在</w:t>
      </w:r>
      <w:r>
        <w:t>心电图编辑窗</w:t>
      </w:r>
      <w:r>
        <w:rPr>
          <w:rFonts w:hint="eastAsia"/>
        </w:rPr>
        <w:t>口可以进行心搏类型修改。</w:t>
      </w:r>
    </w:p>
    <w:p w14:paraId="77E7F29A" w14:textId="77777777" w:rsidR="00CA42D7" w:rsidRDefault="00976F99">
      <w:pPr>
        <w:ind w:firstLineChars="0" w:firstLine="0"/>
      </w:pPr>
      <w:r>
        <w:rPr>
          <w:rFonts w:hint="eastAsia"/>
        </w:rPr>
        <w:t>常用的操作请参考如下说明。</w:t>
      </w:r>
    </w:p>
    <w:p w14:paraId="1852EA4B" w14:textId="77777777" w:rsidR="00CA42D7" w:rsidRDefault="00976F99">
      <w:pPr>
        <w:pStyle w:val="3"/>
        <w:ind w:firstLineChars="0" w:firstLine="0"/>
      </w:pPr>
      <w:bookmarkStart w:id="1334" w:name="_Toc27348"/>
      <w:bookmarkStart w:id="1335" w:name="_Toc8306"/>
      <w:bookmarkStart w:id="1336" w:name="_Toc32308"/>
      <w:bookmarkStart w:id="1337" w:name="_Toc23918"/>
      <w:bookmarkStart w:id="1338" w:name="_Toc20783"/>
      <w:bookmarkStart w:id="1339" w:name="_Toc28478"/>
      <w:bookmarkStart w:id="1340" w:name="_Toc7423"/>
      <w:bookmarkStart w:id="1341" w:name="_Toc12208"/>
      <w:bookmarkStart w:id="1342" w:name="_Toc17491"/>
      <w:bookmarkStart w:id="1343" w:name="_Toc32404"/>
      <w:bookmarkStart w:id="1344" w:name="_Toc18505"/>
      <w:bookmarkStart w:id="1345" w:name="_Toc3298"/>
      <w:bookmarkStart w:id="1346" w:name="_Toc9870"/>
      <w:bookmarkStart w:id="1347" w:name="_Toc28384"/>
      <w:bookmarkStart w:id="1348" w:name="_Toc17957"/>
      <w:bookmarkStart w:id="1349" w:name="_Toc40880761"/>
      <w:bookmarkStart w:id="1350" w:name="_Toc25509"/>
      <w:bookmarkStart w:id="1351" w:name="_Toc27014"/>
      <w:bookmarkStart w:id="1352" w:name="_Toc20566"/>
      <w:bookmarkStart w:id="1353" w:name="_Toc31999"/>
      <w:bookmarkStart w:id="1354" w:name="_Toc10060"/>
      <w:bookmarkStart w:id="1355" w:name="_Toc26161"/>
      <w:bookmarkStart w:id="1356" w:name="_Toc19666"/>
      <w:bookmarkStart w:id="1357" w:name="_Toc23604"/>
      <w:bookmarkStart w:id="1358" w:name="_Toc38631392"/>
      <w:bookmarkStart w:id="1359" w:name="_Toc9467"/>
      <w:bookmarkStart w:id="1360" w:name="_Toc13005"/>
      <w:r>
        <w:rPr>
          <w:rFonts w:hint="eastAsia"/>
        </w:rPr>
        <w:t xml:space="preserve">5.5.2 </w:t>
      </w:r>
      <w:r>
        <w:rPr>
          <w:rFonts w:hint="eastAsia"/>
        </w:rPr>
        <w:t>浏览片段图</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FF30BE6" w14:textId="77777777" w:rsidR="00CA42D7" w:rsidRDefault="00976F99">
      <w:pPr>
        <w:ind w:firstLineChars="0" w:firstLine="0"/>
      </w:pPr>
      <w:r>
        <w:rPr>
          <w:rFonts w:hint="eastAsia"/>
        </w:rPr>
        <w:t>操作步骤如下：</w:t>
      </w:r>
    </w:p>
    <w:p w14:paraId="6A1C496C" w14:textId="77777777" w:rsidR="00CA42D7" w:rsidRDefault="00976F99">
      <w:pPr>
        <w:ind w:firstLineChars="0" w:firstLine="0"/>
      </w:pPr>
      <w:r>
        <w:t xml:space="preserve">1. </w:t>
      </w:r>
      <w:r>
        <w:t>在片段图</w:t>
      </w:r>
      <w:r>
        <w:rPr>
          <w:rFonts w:hint="eastAsia"/>
        </w:rPr>
        <w:t>显示区</w:t>
      </w:r>
      <w:r>
        <w:t>选择需要查看的片段图</w:t>
      </w:r>
      <w:r>
        <w:rPr>
          <w:rFonts w:hint="eastAsia"/>
        </w:rPr>
        <w:t>；</w:t>
      </w:r>
    </w:p>
    <w:p w14:paraId="5A39B064" w14:textId="77777777" w:rsidR="00CA42D7" w:rsidRDefault="00976F99">
      <w:pPr>
        <w:ind w:firstLineChars="0" w:firstLine="0"/>
      </w:pPr>
      <w:r>
        <w:lastRenderedPageBreak/>
        <w:t xml:space="preserve">2. </w:t>
      </w:r>
      <w:r>
        <w:t>当片段图超过</w:t>
      </w:r>
      <w:r>
        <w:rPr>
          <w:rFonts w:hint="eastAsia"/>
        </w:rPr>
        <w:t>5</w:t>
      </w:r>
      <w:r>
        <w:t>个时，</w:t>
      </w:r>
      <w:r>
        <w:rPr>
          <w:rFonts w:hint="eastAsia"/>
        </w:rPr>
        <w:t>拖动右边的滚动条来翻页；</w:t>
      </w:r>
    </w:p>
    <w:p w14:paraId="7230C557" w14:textId="77777777" w:rsidR="00CA42D7" w:rsidRDefault="00976F99">
      <w:pPr>
        <w:ind w:firstLineChars="0" w:firstLine="0"/>
      </w:pPr>
      <w:r>
        <w:t xml:space="preserve">3. </w:t>
      </w:r>
      <w:r>
        <w:rPr>
          <w:rFonts w:hint="eastAsia"/>
        </w:rPr>
        <w:t>单</w:t>
      </w:r>
      <w:r>
        <w:t>击小片段图</w:t>
      </w:r>
      <w:r>
        <w:rPr>
          <w:rFonts w:hint="eastAsia"/>
        </w:rPr>
        <w:t>可以在</w:t>
      </w:r>
      <w:r>
        <w:t>心电图编辑窗口查看该片段图。</w:t>
      </w:r>
    </w:p>
    <w:p w14:paraId="540F92B7" w14:textId="77777777" w:rsidR="00CA42D7" w:rsidRDefault="00976F99">
      <w:pPr>
        <w:pStyle w:val="3"/>
        <w:ind w:firstLineChars="0" w:firstLine="0"/>
      </w:pPr>
      <w:bookmarkStart w:id="1361" w:name="_Toc12433"/>
      <w:bookmarkStart w:id="1362" w:name="_Toc3733"/>
      <w:bookmarkStart w:id="1363" w:name="_Toc40880762"/>
      <w:bookmarkStart w:id="1364" w:name="_Toc18022"/>
      <w:bookmarkStart w:id="1365" w:name="_Toc9092"/>
      <w:bookmarkStart w:id="1366" w:name="_Toc13279"/>
      <w:bookmarkStart w:id="1367" w:name="_Toc10"/>
      <w:bookmarkStart w:id="1368" w:name="_Toc14126"/>
      <w:bookmarkStart w:id="1369" w:name="_Toc27730"/>
      <w:bookmarkStart w:id="1370" w:name="_Toc26871"/>
      <w:bookmarkStart w:id="1371" w:name="_Toc4805"/>
      <w:bookmarkStart w:id="1372" w:name="_Toc23334"/>
      <w:bookmarkStart w:id="1373" w:name="_Toc9353"/>
      <w:bookmarkStart w:id="1374" w:name="_Toc17852"/>
      <w:bookmarkStart w:id="1375" w:name="_Toc14044"/>
      <w:bookmarkStart w:id="1376" w:name="_Toc38631393"/>
      <w:bookmarkStart w:id="1377" w:name="_Toc31470"/>
      <w:bookmarkStart w:id="1378" w:name="_Toc24743"/>
      <w:bookmarkStart w:id="1379" w:name="_Toc8915"/>
      <w:bookmarkStart w:id="1380" w:name="_Toc12799"/>
      <w:bookmarkStart w:id="1381" w:name="_Toc27872"/>
      <w:bookmarkStart w:id="1382" w:name="_Toc6239"/>
      <w:bookmarkStart w:id="1383" w:name="_Toc18581"/>
      <w:bookmarkStart w:id="1384" w:name="_Toc12264"/>
      <w:bookmarkStart w:id="1385" w:name="_Toc17818"/>
      <w:bookmarkStart w:id="1386" w:name="_Toc27429"/>
      <w:bookmarkStart w:id="1387" w:name="_Toc1201"/>
      <w:r>
        <w:rPr>
          <w:rFonts w:hint="eastAsia"/>
        </w:rPr>
        <w:t xml:space="preserve">5.5.3 </w:t>
      </w:r>
      <w:r>
        <w:rPr>
          <w:rFonts w:hint="eastAsia"/>
        </w:rPr>
        <w:t>重新设定片段图的标签</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747C56E9" w14:textId="77777777" w:rsidR="00CA42D7" w:rsidRDefault="00976F99">
      <w:pPr>
        <w:ind w:firstLineChars="0" w:firstLine="0"/>
      </w:pPr>
      <w:r>
        <w:rPr>
          <w:rFonts w:hint="eastAsia"/>
        </w:rPr>
        <w:t>片段图的标签还可以重新设定。</w:t>
      </w:r>
    </w:p>
    <w:p w14:paraId="611F2014" w14:textId="77777777" w:rsidR="00CA42D7" w:rsidRDefault="00976F99">
      <w:pPr>
        <w:ind w:firstLineChars="0" w:firstLine="0"/>
      </w:pPr>
      <w:r>
        <w:rPr>
          <w:rFonts w:hint="eastAsia"/>
        </w:rPr>
        <w:t>操作步骤如下：</w:t>
      </w:r>
    </w:p>
    <w:p w14:paraId="021E8DCA" w14:textId="77777777" w:rsidR="00CA42D7" w:rsidRDefault="00976F99">
      <w:pPr>
        <w:ind w:firstLineChars="0" w:firstLine="0"/>
      </w:pPr>
      <w:r>
        <w:t xml:space="preserve">1. </w:t>
      </w:r>
      <w:r>
        <w:t>选择需要改变标签的片段图</w:t>
      </w:r>
      <w:r>
        <w:rPr>
          <w:rFonts w:hint="eastAsia"/>
        </w:rPr>
        <w:t>；</w:t>
      </w:r>
    </w:p>
    <w:p w14:paraId="69322EC9" w14:textId="77777777" w:rsidR="00CA42D7" w:rsidRDefault="00976F99">
      <w:pPr>
        <w:ind w:firstLineChars="0" w:firstLine="0"/>
      </w:pPr>
      <w:r>
        <w:t xml:space="preserve">2. </w:t>
      </w:r>
      <w:r>
        <w:rPr>
          <w:rFonts w:hint="eastAsia"/>
        </w:rPr>
        <w:t>双击片段图</w:t>
      </w:r>
      <w:r>
        <w:t>在标签栏中输入新的标签</w:t>
      </w:r>
      <w:r>
        <w:rPr>
          <w:rFonts w:hint="eastAsia"/>
        </w:rPr>
        <w:t>；</w:t>
      </w:r>
    </w:p>
    <w:p w14:paraId="4539BBE6" w14:textId="77777777" w:rsidR="00CA42D7" w:rsidRDefault="00976F99">
      <w:pPr>
        <w:ind w:firstLineChars="0" w:firstLine="0"/>
      </w:pPr>
      <w:r>
        <w:rPr>
          <w:rFonts w:hint="eastAsia"/>
        </w:rPr>
        <w:t>3</w:t>
      </w:r>
      <w:r>
        <w:t xml:space="preserve">. </w:t>
      </w:r>
      <w:r>
        <w:t>点击</w:t>
      </w:r>
      <w:r>
        <w:rPr>
          <w:rFonts w:hint="eastAsia"/>
        </w:rPr>
        <w:t>“确定”</w:t>
      </w:r>
      <w:r>
        <w:t>按钮，选择的片段图标签被新的标签替代。</w:t>
      </w:r>
    </w:p>
    <w:p w14:paraId="52EA4018" w14:textId="77777777" w:rsidR="00CA42D7" w:rsidRDefault="00976F99">
      <w:pPr>
        <w:pStyle w:val="3"/>
        <w:ind w:firstLineChars="0" w:firstLine="0"/>
      </w:pPr>
      <w:bookmarkStart w:id="1388" w:name="_Toc6436"/>
      <w:bookmarkStart w:id="1389" w:name="_Toc1617"/>
      <w:bookmarkStart w:id="1390" w:name="_Toc7172"/>
      <w:bookmarkStart w:id="1391" w:name="_Toc19338"/>
      <w:bookmarkStart w:id="1392" w:name="_Toc26741"/>
      <w:bookmarkStart w:id="1393" w:name="_Toc16836"/>
      <w:bookmarkStart w:id="1394" w:name="_Toc40880763"/>
      <w:bookmarkStart w:id="1395" w:name="_Toc6904"/>
      <w:bookmarkStart w:id="1396" w:name="_Toc26557"/>
      <w:bookmarkStart w:id="1397" w:name="_Toc8451"/>
      <w:bookmarkStart w:id="1398" w:name="_Toc17998"/>
      <w:bookmarkStart w:id="1399" w:name="_Toc24313"/>
      <w:bookmarkStart w:id="1400" w:name="_Toc15817"/>
      <w:bookmarkStart w:id="1401" w:name="_Toc8068"/>
      <w:bookmarkStart w:id="1402" w:name="_Toc2610"/>
      <w:bookmarkStart w:id="1403" w:name="_Toc10073"/>
      <w:bookmarkStart w:id="1404" w:name="_Toc16713"/>
      <w:bookmarkStart w:id="1405" w:name="_Toc29713"/>
      <w:bookmarkStart w:id="1406" w:name="_Toc9858"/>
      <w:bookmarkStart w:id="1407" w:name="_Toc29027"/>
      <w:bookmarkStart w:id="1408" w:name="_Toc20737"/>
      <w:bookmarkStart w:id="1409" w:name="_Toc18959"/>
      <w:bookmarkStart w:id="1410" w:name="_Toc18266"/>
      <w:bookmarkStart w:id="1411" w:name="_Toc25508"/>
      <w:bookmarkStart w:id="1412" w:name="_Toc18722"/>
      <w:bookmarkStart w:id="1413" w:name="_Toc9114"/>
      <w:bookmarkStart w:id="1414" w:name="_Toc38631394"/>
      <w:r>
        <w:rPr>
          <w:rFonts w:hint="eastAsia"/>
        </w:rPr>
        <w:t xml:space="preserve">5.5.4 </w:t>
      </w:r>
      <w:r>
        <w:rPr>
          <w:rFonts w:hint="eastAsia"/>
        </w:rPr>
        <w:t>删除片段图</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7FA9B4E1" w14:textId="77777777" w:rsidR="00CA42D7" w:rsidRDefault="00976F99">
      <w:pPr>
        <w:ind w:firstLineChars="0" w:firstLine="0"/>
      </w:pPr>
      <w:r>
        <w:rPr>
          <w:rFonts w:hint="eastAsia"/>
        </w:rPr>
        <w:t>可以将保存的片段图删除。</w:t>
      </w:r>
    </w:p>
    <w:p w14:paraId="2C8D059D" w14:textId="77777777" w:rsidR="00CA42D7" w:rsidRDefault="00976F99">
      <w:pPr>
        <w:ind w:firstLineChars="0" w:firstLine="0"/>
      </w:pPr>
      <w:r>
        <w:rPr>
          <w:rFonts w:hint="eastAsia"/>
        </w:rPr>
        <w:t>操作步骤如下：</w:t>
      </w:r>
    </w:p>
    <w:p w14:paraId="391D24D6" w14:textId="77777777" w:rsidR="00CA42D7" w:rsidRDefault="00976F99">
      <w:pPr>
        <w:ind w:firstLineChars="0" w:firstLine="0"/>
      </w:pPr>
      <w:r>
        <w:t xml:space="preserve">1. </w:t>
      </w:r>
      <w:r>
        <w:t>从片段图</w:t>
      </w:r>
      <w:r>
        <w:rPr>
          <w:rFonts w:hint="eastAsia"/>
        </w:rPr>
        <w:t>显示区</w:t>
      </w:r>
      <w:r>
        <w:t>中选择片段图</w:t>
      </w:r>
      <w:r>
        <w:rPr>
          <w:rFonts w:hint="eastAsia"/>
        </w:rPr>
        <w:t>；</w:t>
      </w:r>
    </w:p>
    <w:p w14:paraId="2E1B068D" w14:textId="77777777" w:rsidR="00CA42D7" w:rsidRDefault="00976F99">
      <w:pPr>
        <w:ind w:firstLineChars="0" w:firstLine="0"/>
      </w:pPr>
      <w:r>
        <w:t xml:space="preserve">2. </w:t>
      </w:r>
      <w:r>
        <w:t>选择待删除的片段图</w:t>
      </w:r>
      <w:r>
        <w:rPr>
          <w:rFonts w:hint="eastAsia"/>
        </w:rPr>
        <w:t>，点击鼠标右键弹出删除框；</w:t>
      </w:r>
    </w:p>
    <w:p w14:paraId="5DD71CC6" w14:textId="77777777" w:rsidR="00CA42D7" w:rsidRDefault="00976F99">
      <w:pPr>
        <w:ind w:firstLineChars="0" w:firstLine="0"/>
      </w:pPr>
      <w:r>
        <w:t xml:space="preserve">3. </w:t>
      </w:r>
      <w:r>
        <w:t>点击</w:t>
      </w:r>
      <w:r>
        <w:rPr>
          <w:rFonts w:hint="eastAsia"/>
        </w:rPr>
        <w:t>“</w:t>
      </w:r>
      <w:r>
        <w:t>删除</w:t>
      </w:r>
      <w:r>
        <w:rPr>
          <w:rFonts w:hint="eastAsia"/>
        </w:rPr>
        <w:t>选中”</w:t>
      </w:r>
      <w:r>
        <w:t>按钮，删除选择的片段图</w:t>
      </w:r>
      <w:r>
        <w:rPr>
          <w:rFonts w:hint="eastAsia"/>
        </w:rPr>
        <w:t>；</w:t>
      </w:r>
    </w:p>
    <w:p w14:paraId="2077B1B2" w14:textId="77777777" w:rsidR="00CA42D7" w:rsidRDefault="00976F99">
      <w:pPr>
        <w:ind w:firstLineChars="0" w:firstLine="0"/>
      </w:pPr>
      <w:r>
        <w:rPr>
          <w:rFonts w:hint="eastAsia"/>
        </w:rPr>
        <w:t>4</w:t>
      </w:r>
      <w:r>
        <w:t xml:space="preserve">. </w:t>
      </w:r>
      <w:r>
        <w:t>或者点击</w:t>
      </w:r>
      <w:r>
        <w:rPr>
          <w:rFonts w:hint="eastAsia"/>
        </w:rPr>
        <w:t>“</w:t>
      </w:r>
      <w:r>
        <w:t>全部删除</w:t>
      </w:r>
      <w:r>
        <w:rPr>
          <w:rFonts w:hint="eastAsia"/>
        </w:rPr>
        <w:t>”</w:t>
      </w:r>
      <w:r>
        <w:t>，可以删除当前类型的所有片段图。</w:t>
      </w:r>
    </w:p>
    <w:p w14:paraId="2AE8C45F" w14:textId="77777777" w:rsidR="00CA42D7" w:rsidRDefault="00976F99">
      <w:pPr>
        <w:pStyle w:val="2"/>
        <w:ind w:firstLineChars="0" w:firstLine="0"/>
      </w:pPr>
      <w:bookmarkStart w:id="1415" w:name="_Toc32158"/>
      <w:bookmarkStart w:id="1416" w:name="_Toc22166"/>
      <w:bookmarkStart w:id="1417" w:name="_Toc2702"/>
      <w:bookmarkStart w:id="1418" w:name="_Toc24713"/>
      <w:bookmarkStart w:id="1419" w:name="_Toc15732"/>
      <w:bookmarkStart w:id="1420" w:name="_Toc17164"/>
      <w:bookmarkStart w:id="1421" w:name="_Toc24039"/>
      <w:bookmarkStart w:id="1422" w:name="_Toc10306"/>
      <w:bookmarkStart w:id="1423" w:name="_Toc171"/>
      <w:bookmarkStart w:id="1424" w:name="_Toc40880764"/>
      <w:bookmarkStart w:id="1425" w:name="_Toc25520"/>
      <w:bookmarkStart w:id="1426" w:name="_Toc29925"/>
      <w:bookmarkStart w:id="1427" w:name="_Toc17980"/>
      <w:bookmarkStart w:id="1428" w:name="_Toc26193"/>
      <w:bookmarkStart w:id="1429" w:name="_Toc12916"/>
      <w:bookmarkStart w:id="1430" w:name="_Toc671"/>
      <w:bookmarkStart w:id="1431" w:name="_Toc21359"/>
      <w:bookmarkStart w:id="1432" w:name="_Toc32034"/>
      <w:bookmarkStart w:id="1433" w:name="_Toc21437"/>
      <w:bookmarkStart w:id="1434" w:name="_Toc15639"/>
      <w:bookmarkStart w:id="1435" w:name="_Toc1853"/>
      <w:bookmarkStart w:id="1436" w:name="_Toc23927"/>
      <w:bookmarkStart w:id="1437" w:name="_Toc23279"/>
      <w:bookmarkStart w:id="1438" w:name="_Toc32722"/>
      <w:bookmarkStart w:id="1439" w:name="_Toc13185"/>
      <w:bookmarkStart w:id="1440" w:name="_Toc4011"/>
      <w:bookmarkStart w:id="1441" w:name="_Toc38631395"/>
      <w:r>
        <w:t>5</w:t>
      </w:r>
      <w:r>
        <w:rPr>
          <w:rFonts w:hint="eastAsia"/>
        </w:rPr>
        <w:t>.6</w:t>
      </w:r>
      <w:r>
        <w:t xml:space="preserve"> </w:t>
      </w:r>
      <w:r>
        <w:rPr>
          <w:rFonts w:hint="eastAsia"/>
        </w:rPr>
        <w:t>页扫描</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3EC227A9" w14:textId="77777777" w:rsidR="00CA42D7" w:rsidRDefault="00976F99">
      <w:pPr>
        <w:ind w:firstLineChars="0" w:firstLine="0"/>
        <w:rPr>
          <w:b/>
          <w:bCs/>
        </w:rPr>
      </w:pPr>
      <w:r>
        <w:rPr>
          <w:rFonts w:hint="eastAsia"/>
          <w:b/>
          <w:bCs/>
        </w:rPr>
        <w:t>本功能的主要作用包括</w:t>
      </w:r>
      <w:r>
        <w:rPr>
          <w:b/>
          <w:bCs/>
        </w:rPr>
        <w:t>:</w:t>
      </w:r>
    </w:p>
    <w:p w14:paraId="39784C3F" w14:textId="77777777" w:rsidR="00CA42D7" w:rsidRDefault="00976F99">
      <w:pPr>
        <w:ind w:firstLineChars="0" w:firstLine="0"/>
      </w:pPr>
      <w:r>
        <w:rPr>
          <w:rFonts w:hint="eastAsia"/>
        </w:rPr>
        <w:t>1.</w:t>
      </w:r>
      <w:r>
        <w:t xml:space="preserve"> </w:t>
      </w:r>
      <w:r>
        <w:t>全程心电图快速浏览</w:t>
      </w:r>
    </w:p>
    <w:p w14:paraId="5711DC29" w14:textId="77777777" w:rsidR="00CA42D7" w:rsidRDefault="00976F99">
      <w:pPr>
        <w:ind w:firstLineChars="0" w:firstLine="0"/>
      </w:pPr>
      <w:r>
        <w:rPr>
          <w:rFonts w:hint="eastAsia"/>
        </w:rPr>
        <w:t>2.</w:t>
      </w:r>
      <w:r>
        <w:t xml:space="preserve"> </w:t>
      </w:r>
      <w:r>
        <w:t>快速修改心搏类型。</w:t>
      </w:r>
    </w:p>
    <w:p w14:paraId="6337F17A" w14:textId="77777777" w:rsidR="00CA42D7" w:rsidRDefault="00976F99">
      <w:pPr>
        <w:ind w:firstLineChars="0" w:firstLine="0"/>
        <w:rPr>
          <w:ins w:id="1442" w:author="张霄恒（弓雨心）" w:date="2020-06-06T17:18:00Z"/>
        </w:rPr>
      </w:pPr>
      <w:r>
        <w:rPr>
          <w:rFonts w:hint="eastAsia"/>
        </w:rPr>
        <w:t>3.</w:t>
      </w:r>
      <w:r>
        <w:t xml:space="preserve"> </w:t>
      </w:r>
      <w:r>
        <w:t>添加心律失常事件。</w:t>
      </w:r>
    </w:p>
    <w:p w14:paraId="7437B454" w14:textId="77777777" w:rsidR="00CA42D7" w:rsidRDefault="00976F99">
      <w:pPr>
        <w:ind w:firstLineChars="0" w:firstLine="0"/>
        <w:rPr>
          <w:ins w:id="1443" w:author="张霄恒（弓雨心）" w:date="2020-06-06T17:19:00Z"/>
        </w:rPr>
      </w:pPr>
      <w:ins w:id="1444" w:author="张霄恒（弓雨心）" w:date="2020-06-06T16:49:00Z">
        <w:r>
          <w:rPr>
            <w:noProof/>
          </w:rPr>
          <w:lastRenderedPageBreak/>
          <mc:AlternateContent>
            <mc:Choice Requires="wpg">
              <w:drawing>
                <wp:anchor distT="0" distB="0" distL="114935" distR="114935" simplePos="0" relativeHeight="251669504" behindDoc="0" locked="0" layoutInCell="1" allowOverlap="1" wp14:anchorId="62EAE302" wp14:editId="6813B59E">
                  <wp:simplePos x="0" y="0"/>
                  <wp:positionH relativeFrom="column">
                    <wp:posOffset>33655</wp:posOffset>
                  </wp:positionH>
                  <wp:positionV relativeFrom="paragraph">
                    <wp:posOffset>18415</wp:posOffset>
                  </wp:positionV>
                  <wp:extent cx="5248910" cy="2846070"/>
                  <wp:effectExtent l="0" t="0" r="8890" b="11430"/>
                  <wp:wrapSquare wrapText="bothSides"/>
                  <wp:docPr id="98" name="组合 98"/>
                  <wp:cNvGraphicFramePr/>
                  <a:graphic xmlns:a="http://schemas.openxmlformats.org/drawingml/2006/main">
                    <a:graphicData uri="http://schemas.microsoft.com/office/word/2010/wordprocessingGroup">
                      <wpg:wgp>
                        <wpg:cNvGrpSpPr/>
                        <wpg:grpSpPr>
                          <a:xfrm>
                            <a:off x="0" y="0"/>
                            <a:ext cx="5248910" cy="2846070"/>
                            <a:chOff x="2097" y="654908"/>
                            <a:chExt cx="8266" cy="4482"/>
                          </a:xfrm>
                        </wpg:grpSpPr>
                        <pic:pic xmlns:pic="http://schemas.openxmlformats.org/drawingml/2006/picture">
                          <pic:nvPicPr>
                            <pic:cNvPr id="30" name="图片 30" descr="D:\work\HolterSystem\文档\注册\送检\最新文件\图片\脱敏文件\010、页扫描-已脱敏.PNG010、页扫描-已脱敏"/>
                            <pic:cNvPicPr>
                              <a:picLocks noChangeAspect="1"/>
                            </pic:cNvPicPr>
                          </pic:nvPicPr>
                          <pic:blipFill>
                            <a:blip r:embed="rId73"/>
                            <a:srcRect/>
                            <a:stretch>
                              <a:fillRect/>
                            </a:stretch>
                          </pic:blipFill>
                          <pic:spPr>
                            <a:xfrm>
                              <a:off x="2097" y="654908"/>
                              <a:ext cx="8266" cy="4482"/>
                            </a:xfrm>
                            <a:prstGeom prst="rect">
                              <a:avLst/>
                            </a:prstGeom>
                          </pic:spPr>
                        </pic:pic>
                        <pic:pic xmlns:pic="http://schemas.openxmlformats.org/drawingml/2006/picture">
                          <pic:nvPicPr>
                            <pic:cNvPr id="94" name="图片 94" descr="圈1"/>
                            <pic:cNvPicPr>
                              <a:picLocks noChangeAspect="1"/>
                            </pic:cNvPicPr>
                          </pic:nvPicPr>
                          <pic:blipFill>
                            <a:blip r:embed="rId29"/>
                            <a:stretch>
                              <a:fillRect/>
                            </a:stretch>
                          </pic:blipFill>
                          <pic:spPr>
                            <a:xfrm>
                              <a:off x="6140" y="656254"/>
                              <a:ext cx="406" cy="406"/>
                            </a:xfrm>
                            <a:prstGeom prst="rect">
                              <a:avLst/>
                            </a:prstGeom>
                          </pic:spPr>
                        </pic:pic>
                        <pic:pic xmlns:pic="http://schemas.openxmlformats.org/drawingml/2006/picture">
                          <pic:nvPicPr>
                            <pic:cNvPr id="95" name="图片 95" descr="D:\work\HolterSystem\文档\注册\送检\最新文件\图片\圈12345\透明\圈2.png圈2"/>
                            <pic:cNvPicPr>
                              <a:picLocks noChangeAspect="1"/>
                            </pic:cNvPicPr>
                          </pic:nvPicPr>
                          <pic:blipFill>
                            <a:blip r:embed="rId27"/>
                            <a:srcRect/>
                            <a:stretch>
                              <a:fillRect/>
                            </a:stretch>
                          </pic:blipFill>
                          <pic:spPr>
                            <a:xfrm>
                              <a:off x="6524" y="655274"/>
                              <a:ext cx="405" cy="406"/>
                            </a:xfrm>
                            <a:prstGeom prst="rect">
                              <a:avLst/>
                            </a:prstGeom>
                          </pic:spPr>
                        </pic:pic>
                        <pic:pic xmlns:pic="http://schemas.openxmlformats.org/drawingml/2006/picture">
                          <pic:nvPicPr>
                            <pic:cNvPr id="96" name="图片 96" descr="D:\work\HolterSystem\文档\注册\送检\最新文件\图片\圈12345\透明\圈3.png圈3"/>
                            <pic:cNvPicPr>
                              <a:picLocks noChangeAspect="1"/>
                            </pic:cNvPicPr>
                          </pic:nvPicPr>
                          <pic:blipFill>
                            <a:blip r:embed="rId57"/>
                            <a:srcRect/>
                            <a:stretch>
                              <a:fillRect/>
                            </a:stretch>
                          </pic:blipFill>
                          <pic:spPr>
                            <a:xfrm>
                              <a:off x="5771" y="658140"/>
                              <a:ext cx="405" cy="406"/>
                            </a:xfrm>
                            <a:prstGeom prst="rect">
                              <a:avLst/>
                            </a:prstGeom>
                          </pic:spPr>
                        </pic:pic>
                        <pic:pic xmlns:pic="http://schemas.openxmlformats.org/drawingml/2006/picture">
                          <pic:nvPicPr>
                            <pic:cNvPr id="97" name="图片 97" descr="D:\work\HolterSystem\文档\注册\送检\最新文件\图片\圈12345\透明\圈4.png圈4"/>
                            <pic:cNvPicPr>
                              <a:picLocks noChangeAspect="1"/>
                            </pic:cNvPicPr>
                          </pic:nvPicPr>
                          <pic:blipFill>
                            <a:blip r:embed="rId66"/>
                            <a:srcRect/>
                            <a:stretch>
                              <a:fillRect/>
                            </a:stretch>
                          </pic:blipFill>
                          <pic:spPr>
                            <a:xfrm>
                              <a:off x="4170" y="655560"/>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65pt;margin-top:1.45pt;height:224.1pt;width:413.3pt;mso-wrap-distance-bottom:0pt;mso-wrap-distance-left:9.05pt;mso-wrap-distance-right:9.05pt;mso-wrap-distance-top:0pt;z-index:251669504;mso-width-relative:page;mso-height-relative:page;" coordorigin="2097,654908" coordsize="8266,4482" o:gfxdata="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">
                  <o:lock v:ext="edit" aspectratio="f"/>
                  <v:shape id="_x0000_s1026" o:spid="_x0000_s1026" o:spt="75" alt="D:\work\HolterSystem\文档\注册\送检\最新文件\图片\脱敏文件\010、页扫描-已脱敏.PNG010、页扫描-已脱敏" type="#_x0000_t75" style="position:absolute;left:2097;top:654908;height:4482;width:8266;" filled="f" o:preferrelative="t" stroked="f" coordsize="21600,21600" o:gfxdata="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rTJLsAAADb&#10;AAAADwAAAAAAAAABACAAAAAiAAAAZHJzL2Rvd25yZXYueG1sUEsBAhQAFAAAAAgAh07iQDMvBZ47&#10;AAAAOQAAABAAAAAAAAAAAQAgAAAACgEAAGRycy9zaGFwZXhtbC54bWxQSwUGAAAAAAYABgBbAQAA&#10;tAMAAAAA&#10;">
                    <v:fill on="f" focussize="0,0"/>
                    <v:stroke on="f"/>
                    <v:imagedata r:id="rId74" o:title=""/>
                    <o:lock v:ext="edit" aspectratio="t"/>
                  </v:shape>
                  <v:shape id="_x0000_s1026" o:spid="_x0000_s1026" o:spt="75" alt="圈1" type="#_x0000_t75" style="position:absolute;left:6140;top:656254;height:406;width:406;" filled="f" o:preferrelative="t" stroked="f" coordsize="21600,21600" o:gfxdata="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Ik/i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_x0000_s1026" o:spid="_x0000_s1026" o:spt="75" alt="D:\work\HolterSystem\文档\注册\送检\最新文件\图片\圈12345\透明\圈2.png圈2" type="#_x0000_t75" style="position:absolute;left:6524;top:655274;height:406;width:405;" filled="f" o:preferrelative="t" stroked="f" coordsize="21600,21600" o:gfxdata="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UVS8AAAA&#10;2wAAAA8AAAAAAAAAAQAgAAAAIgAAAGRycy9kb3ducmV2LnhtbFBLAQIUABQAAAAIAIdO4kAzLwWe&#10;OwAAADkAAAAQAAAAAAAAAAEAIAAAAAsBAABkcnMvc2hhcGV4bWwueG1sUEsFBgAAAAAGAAYAWwEA&#10;ALUDAAAAAA==&#10;">
                    <v:fill on="f" focussize="0,0"/>
                    <v:stroke on="f"/>
                    <v:imagedata r:id="rId30" o:title=""/>
                    <o:lock v:ext="edit" aspectratio="t"/>
                  </v:shape>
                  <v:shape id="_x0000_s1026" o:spid="_x0000_s1026" o:spt="75" alt="D:\work\HolterSystem\文档\注册\送检\最新文件\图片\圈12345\透明\圈3.png圈3" type="#_x0000_t75" style="position:absolute;left:5771;top:658140;height:406;width:405;" filled="f" o:preferrelative="t" stroked="f" coordsize="21600,21600" o:gfxdata="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jMsS/&#10;AAAA2wAAAA8AAAAAAAAAAQAgAAAAIgAAAGRycy9kb3ducmV2LnhtbFBLAQIUABQAAAAIAIdO4kAz&#10;LwWeOwAAADkAAAAQAAAAAAAAAAEAIAAAAA4BAABkcnMvc2hhcGV4bWwueG1sUEsFBgAAAAAGAAYA&#10;WwEAALgDAAAAAA==&#10;">
                    <v:fill on="f" focussize="0,0"/>
                    <v:stroke on="f"/>
                    <v:imagedata r:id="rId59" o:title=""/>
                    <o:lock v:ext="edit" aspectratio="t"/>
                  </v:shape>
                  <v:shape id="_x0000_s1026" o:spid="_x0000_s1026" o:spt="75" alt="D:\work\HolterSystem\文档\注册\送检\最新文件\图片\圈12345\透明\圈4.png圈4" type="#_x0000_t75" style="position:absolute;left:4170;top:655560;height:406;width:405;" filled="f" o:preferrelative="t" stroked="f" coordsize="21600,21600" o:gfxdata="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aj474A&#10;AADbAAAADwAAAAAAAAABACAAAAAiAAAAZHJzL2Rvd25yZXYueG1sUEsBAhQAFAAAAAgAh07iQDMv&#10;BZ47AAAAOQAAABAAAAAAAAAAAQAgAAAADQEAAGRycy9zaGFwZXhtbC54bWxQSwUGAAAAAAYABgBb&#10;AQAAtwMAAAAA&#10;">
                    <v:fill on="f" focussize="0,0"/>
                    <v:stroke on="f"/>
                    <v:imagedata r:id="rId67" o:title=""/>
                    <o:lock v:ext="edit" aspectratio="t"/>
                  </v:shape>
                  <w10:wrap type="square"/>
                </v:group>
              </w:pict>
            </mc:Fallback>
          </mc:AlternateContent>
        </w:r>
      </w:ins>
    </w:p>
    <w:p w14:paraId="180DE0A5" w14:textId="77777777" w:rsidR="00CA42D7" w:rsidRDefault="00976F99">
      <w:pPr>
        <w:ind w:firstLineChars="0" w:firstLine="0"/>
      </w:pPr>
      <w:r>
        <w:rPr>
          <w:rFonts w:hint="eastAsia"/>
        </w:rPr>
        <w:t>界面由以下部分组成：</w:t>
      </w:r>
    </w:p>
    <w:p w14:paraId="676FE398" w14:textId="77777777" w:rsidR="00CA42D7" w:rsidRDefault="00976F99">
      <w:pPr>
        <w:ind w:firstLineChars="0" w:firstLine="0"/>
        <w:rPr>
          <w:b/>
          <w:bCs/>
        </w:rPr>
      </w:pPr>
      <w:r>
        <w:rPr>
          <w:rFonts w:hint="eastAsia"/>
          <w:b/>
          <w:bCs/>
        </w:rPr>
        <w:t>区域</w:t>
      </w:r>
      <w:r>
        <w:rPr>
          <w:b/>
          <w:bCs/>
        </w:rPr>
        <w:t>1</w:t>
      </w:r>
      <w:r>
        <w:rPr>
          <w:b/>
          <w:bCs/>
        </w:rPr>
        <w:t>：长时程心电图显示和编辑窗</w:t>
      </w:r>
    </w:p>
    <w:p w14:paraId="4A7B2D43" w14:textId="77777777" w:rsidR="00CA42D7" w:rsidRDefault="00976F99">
      <w:pPr>
        <w:ind w:firstLineChars="0" w:firstLine="0"/>
      </w:pPr>
      <w:r>
        <w:rPr>
          <w:rFonts w:hint="eastAsia"/>
        </w:rPr>
        <w:t>1.</w:t>
      </w:r>
      <w:r>
        <w:t xml:space="preserve"> </w:t>
      </w:r>
      <w:r>
        <w:rPr>
          <w:rFonts w:hint="eastAsia"/>
        </w:rPr>
        <w:t>显示的心电图为单导联，导联可以选择。</w:t>
      </w:r>
    </w:p>
    <w:p w14:paraId="72844485" w14:textId="77777777" w:rsidR="00CA42D7" w:rsidRDefault="00976F99">
      <w:pPr>
        <w:ind w:firstLineChars="0" w:firstLine="0"/>
      </w:pPr>
      <w:r>
        <w:rPr>
          <w:rFonts w:hint="eastAsia"/>
        </w:rPr>
        <w:t>2.</w:t>
      </w:r>
      <w:r>
        <w:t xml:space="preserve"> </w:t>
      </w:r>
      <w:r>
        <w:t>单击鼠标左键可以选择心搏，下方的心电图编</w:t>
      </w:r>
      <w:r>
        <w:rPr>
          <w:rFonts w:hint="eastAsia"/>
        </w:rPr>
        <w:t>辑窗会跟随定位到该心搏。</w:t>
      </w:r>
    </w:p>
    <w:p w14:paraId="574592B5" w14:textId="77777777" w:rsidR="00CA42D7" w:rsidRDefault="00976F99">
      <w:pPr>
        <w:ind w:firstLineChars="0" w:firstLine="0"/>
      </w:pPr>
      <w:r>
        <w:rPr>
          <w:rFonts w:hint="eastAsia"/>
        </w:rPr>
        <w:t>3.</w:t>
      </w:r>
      <w:r>
        <w:t xml:space="preserve"> </w:t>
      </w:r>
      <w:r>
        <w:t>单击鼠标右键可以开启操作菜单，提供修改心</w:t>
      </w:r>
      <w:r>
        <w:rPr>
          <w:rFonts w:hint="eastAsia"/>
        </w:rPr>
        <w:t>搏类型操作。</w:t>
      </w:r>
    </w:p>
    <w:p w14:paraId="231A1547" w14:textId="77777777" w:rsidR="00CA42D7" w:rsidRDefault="00976F99">
      <w:pPr>
        <w:ind w:firstLineChars="0" w:firstLine="0"/>
      </w:pPr>
      <w:r>
        <w:rPr>
          <w:rFonts w:hint="eastAsia"/>
        </w:rPr>
        <w:t>4.</w:t>
      </w:r>
      <w:r>
        <w:t xml:space="preserve"> </w:t>
      </w:r>
      <w:r>
        <w:t>鼠标滚轮快速翻页。</w:t>
      </w:r>
    </w:p>
    <w:p w14:paraId="3AAF115F" w14:textId="77777777" w:rsidR="00CA42D7" w:rsidRDefault="00976F99">
      <w:pPr>
        <w:ind w:firstLineChars="0" w:firstLine="0"/>
      </w:pPr>
      <w:r>
        <w:rPr>
          <w:rFonts w:hint="eastAsia"/>
        </w:rPr>
        <w:t>5.</w:t>
      </w:r>
      <w:r>
        <w:t xml:space="preserve"> </w:t>
      </w:r>
      <w:r>
        <w:t>窗口右边滚动条提供页滚动。</w:t>
      </w:r>
    </w:p>
    <w:p w14:paraId="693A3569" w14:textId="77777777" w:rsidR="00CA42D7" w:rsidRDefault="00976F99">
      <w:pPr>
        <w:ind w:firstLineChars="0" w:firstLine="0"/>
      </w:pPr>
      <w:r>
        <w:rPr>
          <w:rFonts w:hint="eastAsia"/>
        </w:rPr>
        <w:t>6.</w:t>
      </w:r>
      <w:r>
        <w:t xml:space="preserve"> </w:t>
      </w:r>
      <w:r>
        <w:t>键盘：心搏类型修改键（请参见心搏类型</w:t>
      </w:r>
      <w:r>
        <w:rPr>
          <w:rFonts w:hint="eastAsia"/>
        </w:rPr>
        <w:t>说明）。</w:t>
      </w:r>
    </w:p>
    <w:p w14:paraId="791FFD6B" w14:textId="77777777" w:rsidR="00CA42D7" w:rsidRDefault="00976F99">
      <w:pPr>
        <w:ind w:firstLineChars="0" w:firstLine="0"/>
        <w:rPr>
          <w:b/>
          <w:bCs/>
        </w:rPr>
      </w:pPr>
      <w:r>
        <w:rPr>
          <w:rFonts w:hint="eastAsia"/>
          <w:b/>
          <w:bCs/>
        </w:rPr>
        <w:t>区域</w:t>
      </w:r>
      <w:r>
        <w:rPr>
          <w:b/>
          <w:bCs/>
        </w:rPr>
        <w:t>2</w:t>
      </w:r>
      <w:r>
        <w:rPr>
          <w:b/>
          <w:bCs/>
        </w:rPr>
        <w:t>：趋势图</w:t>
      </w:r>
    </w:p>
    <w:p w14:paraId="5B49F0E0" w14:textId="77777777" w:rsidR="00CA42D7" w:rsidRDefault="00976F99">
      <w:pPr>
        <w:ind w:firstLineChars="0" w:firstLine="0"/>
      </w:pPr>
      <w:r>
        <w:rPr>
          <w:rFonts w:hint="eastAsia"/>
        </w:rPr>
        <w:t>心率趋势图</w:t>
      </w:r>
      <w:r>
        <w:t>可以用来选择或定位心电图。</w:t>
      </w:r>
    </w:p>
    <w:p w14:paraId="3EAA96B8" w14:textId="77777777" w:rsidR="00CA42D7" w:rsidRDefault="00976F99">
      <w:pPr>
        <w:ind w:firstLineChars="0" w:firstLine="0"/>
        <w:rPr>
          <w:b/>
          <w:bCs/>
        </w:rPr>
      </w:pPr>
      <w:r>
        <w:rPr>
          <w:rFonts w:hint="eastAsia"/>
          <w:b/>
          <w:bCs/>
        </w:rPr>
        <w:t>区域</w:t>
      </w:r>
      <w:r>
        <w:rPr>
          <w:b/>
          <w:bCs/>
        </w:rPr>
        <w:t>3</w:t>
      </w:r>
      <w:r>
        <w:rPr>
          <w:b/>
          <w:bCs/>
        </w:rPr>
        <w:t>：心电图编辑窗</w:t>
      </w:r>
    </w:p>
    <w:p w14:paraId="3164E66A" w14:textId="77777777" w:rsidR="00CA42D7" w:rsidRDefault="00976F99">
      <w:pPr>
        <w:ind w:firstLineChars="0" w:firstLine="0"/>
      </w:pPr>
      <w:r>
        <w:rPr>
          <w:rFonts w:hint="eastAsia"/>
        </w:rPr>
        <w:t>1.</w:t>
      </w:r>
      <w:r>
        <w:t xml:space="preserve"> </w:t>
      </w:r>
      <w:r>
        <w:rPr>
          <w:rFonts w:hint="eastAsia"/>
        </w:rPr>
        <w:t>显示放大的心电图。</w:t>
      </w:r>
    </w:p>
    <w:p w14:paraId="06E8349F" w14:textId="77777777" w:rsidR="00CA42D7" w:rsidRDefault="00976F99">
      <w:pPr>
        <w:ind w:firstLineChars="0" w:firstLine="0"/>
      </w:pPr>
      <w:r>
        <w:rPr>
          <w:rFonts w:hint="eastAsia"/>
        </w:rPr>
        <w:t>2.</w:t>
      </w:r>
      <w:r>
        <w:t xml:space="preserve"> </w:t>
      </w:r>
      <w:r>
        <w:t>提供编辑操作。</w:t>
      </w:r>
    </w:p>
    <w:p w14:paraId="15376F83" w14:textId="77777777" w:rsidR="00CA42D7" w:rsidRDefault="00976F99">
      <w:pPr>
        <w:ind w:firstLineChars="0" w:firstLine="0"/>
      </w:pPr>
      <w:r>
        <w:rPr>
          <w:rFonts w:hint="eastAsia"/>
        </w:rPr>
        <w:t>3.</w:t>
      </w:r>
      <w:r>
        <w:t xml:space="preserve"> </w:t>
      </w:r>
      <w:r>
        <w:t>详细请参见</w:t>
      </w:r>
      <w:r>
        <w:rPr>
          <w:rFonts w:hint="eastAsia"/>
        </w:rPr>
        <w:t>“</w:t>
      </w:r>
      <w:r>
        <w:t>通用心电图编辑窗口</w:t>
      </w:r>
      <w:r>
        <w:rPr>
          <w:rFonts w:hint="eastAsia"/>
        </w:rPr>
        <w:t>”</w:t>
      </w:r>
      <w:r>
        <w:t>。</w:t>
      </w:r>
    </w:p>
    <w:p w14:paraId="0ABDAD77" w14:textId="77777777" w:rsidR="00CA42D7" w:rsidRDefault="00976F99">
      <w:pPr>
        <w:ind w:firstLineChars="0" w:firstLine="0"/>
        <w:rPr>
          <w:rFonts w:ascii="宋体" w:cs="宋体"/>
          <w:b/>
          <w:bCs/>
          <w:kern w:val="0"/>
          <w:szCs w:val="21"/>
        </w:rPr>
      </w:pPr>
      <w:r>
        <w:rPr>
          <w:rFonts w:ascii="宋体" w:cs="宋体" w:hint="eastAsia"/>
          <w:b/>
          <w:bCs/>
          <w:kern w:val="0"/>
          <w:szCs w:val="21"/>
        </w:rPr>
        <w:lastRenderedPageBreak/>
        <w:t>区域</w:t>
      </w:r>
      <w:r>
        <w:rPr>
          <w:rFonts w:ascii="宋体" w:cs="宋体"/>
          <w:b/>
          <w:bCs/>
          <w:kern w:val="0"/>
          <w:szCs w:val="21"/>
        </w:rPr>
        <w:t>4</w:t>
      </w:r>
      <w:r>
        <w:rPr>
          <w:rFonts w:ascii="宋体" w:cs="宋体" w:hint="eastAsia"/>
          <w:b/>
          <w:bCs/>
          <w:kern w:val="0"/>
          <w:szCs w:val="21"/>
        </w:rPr>
        <w:t>：工具栏</w:t>
      </w:r>
    </w:p>
    <w:p w14:paraId="29B45C8A" w14:textId="77777777" w:rsidR="00CA42D7" w:rsidRDefault="00976F99">
      <w:pPr>
        <w:ind w:firstLineChars="0" w:firstLine="0"/>
      </w:pPr>
      <w:r>
        <w:rPr>
          <w:rFonts w:hint="eastAsia"/>
        </w:rPr>
        <w:t>1.</w:t>
      </w:r>
      <w:r>
        <w:t xml:space="preserve"> </w:t>
      </w:r>
      <w:r>
        <w:rPr>
          <w:rFonts w:hint="eastAsia"/>
        </w:rPr>
        <w:t>选择显示通道。</w:t>
      </w:r>
    </w:p>
    <w:p w14:paraId="074ED75A" w14:textId="77777777" w:rsidR="00CA42D7" w:rsidRDefault="00976F99">
      <w:pPr>
        <w:ind w:firstLineChars="0" w:firstLine="0"/>
      </w:pPr>
      <w:r>
        <w:rPr>
          <w:rFonts w:hint="eastAsia"/>
        </w:rPr>
        <w:t>2.</w:t>
      </w:r>
      <w:r>
        <w:t xml:space="preserve"> </w:t>
      </w:r>
      <w:r>
        <w:t>调整心电图显示幅度。</w:t>
      </w:r>
    </w:p>
    <w:p w14:paraId="76A85A87" w14:textId="77777777" w:rsidR="00CA42D7" w:rsidRDefault="00976F99">
      <w:pPr>
        <w:ind w:firstLineChars="0" w:firstLine="0"/>
      </w:pPr>
      <w:r>
        <w:rPr>
          <w:rFonts w:hint="eastAsia"/>
        </w:rPr>
        <w:t>3.</w:t>
      </w:r>
      <w:r>
        <w:t xml:space="preserve"> </w:t>
      </w:r>
      <w:r>
        <w:rPr>
          <w:rFonts w:hint="eastAsia"/>
        </w:rPr>
        <w:t>“</w:t>
      </w:r>
      <w:r>
        <w:t>上翻页</w:t>
      </w:r>
      <w:r>
        <w:rPr>
          <w:rFonts w:hint="eastAsia"/>
        </w:rPr>
        <w:t>”</w:t>
      </w:r>
      <w:r>
        <w:t>、</w:t>
      </w:r>
      <w:r>
        <w:rPr>
          <w:rFonts w:hint="eastAsia"/>
        </w:rPr>
        <w:t>“</w:t>
      </w:r>
      <w:r>
        <w:t>下翻页</w:t>
      </w:r>
      <w:r>
        <w:rPr>
          <w:rFonts w:hint="eastAsia"/>
        </w:rPr>
        <w:t>”</w:t>
      </w:r>
      <w:r>
        <w:t>按钮：显示上</w:t>
      </w:r>
      <w:r>
        <w:t>/</w:t>
      </w:r>
      <w:r>
        <w:t>下一页心</w:t>
      </w:r>
      <w:r>
        <w:rPr>
          <w:rFonts w:hint="eastAsia"/>
        </w:rPr>
        <w:t>电图。</w:t>
      </w:r>
    </w:p>
    <w:p w14:paraId="33A5EE25" w14:textId="77777777" w:rsidR="00CA42D7" w:rsidRDefault="00976F99">
      <w:pPr>
        <w:ind w:firstLineChars="0" w:firstLine="0"/>
      </w:pPr>
      <w:r>
        <w:rPr>
          <w:rFonts w:hint="eastAsia"/>
        </w:rPr>
        <w:t>4.</w:t>
      </w:r>
      <w:r>
        <w:t xml:space="preserve"> </w:t>
      </w:r>
      <w:r>
        <w:t>开启</w:t>
      </w:r>
      <w:r>
        <w:rPr>
          <w:rFonts w:hint="eastAsia"/>
        </w:rPr>
        <w:t>“</w:t>
      </w:r>
      <w:r>
        <w:t>显示心律失常</w:t>
      </w:r>
      <w:r>
        <w:rPr>
          <w:rFonts w:hint="eastAsia"/>
        </w:rPr>
        <w:t>”</w:t>
      </w:r>
      <w:r>
        <w:t>可以显示心律失常标示。</w:t>
      </w:r>
    </w:p>
    <w:p w14:paraId="7FADDA14" w14:textId="77777777" w:rsidR="00CA42D7" w:rsidRDefault="00976F99">
      <w:pPr>
        <w:ind w:firstLineChars="0" w:firstLine="0"/>
      </w:pPr>
      <w:bookmarkStart w:id="1445" w:name="_Toc19189"/>
      <w:bookmarkStart w:id="1446" w:name="_Toc16915"/>
      <w:bookmarkStart w:id="1447" w:name="_Toc38631396"/>
      <w:bookmarkStart w:id="1448" w:name="_Toc8152"/>
      <w:r>
        <w:rPr>
          <w:rFonts w:hint="eastAsia"/>
        </w:rPr>
        <w:t>修改心搏类型</w:t>
      </w:r>
      <w:bookmarkEnd w:id="1445"/>
      <w:bookmarkEnd w:id="1446"/>
      <w:bookmarkEnd w:id="1447"/>
      <w:bookmarkEnd w:id="1448"/>
      <w:r>
        <w:rPr>
          <w:rFonts w:hint="eastAsia"/>
        </w:rPr>
        <w:t xml:space="preserve"> </w:t>
      </w:r>
    </w:p>
    <w:p w14:paraId="4B942CE6" w14:textId="77777777" w:rsidR="00CA42D7" w:rsidRDefault="00976F99">
      <w:pPr>
        <w:ind w:firstLineChars="0" w:firstLine="0"/>
      </w:pPr>
      <w:r>
        <w:rPr>
          <w:rFonts w:hint="eastAsia"/>
        </w:rPr>
        <w:t>操作方法：</w:t>
      </w:r>
    </w:p>
    <w:p w14:paraId="0E8B424F" w14:textId="77777777" w:rsidR="00CA42D7" w:rsidRDefault="00976F99">
      <w:pPr>
        <w:ind w:firstLineChars="0" w:firstLine="0"/>
      </w:pPr>
      <w:r>
        <w:rPr>
          <w:rFonts w:hint="eastAsia"/>
        </w:rPr>
        <w:t>1.</w:t>
      </w:r>
      <w:r>
        <w:t xml:space="preserve"> </w:t>
      </w:r>
      <w:r>
        <w:t>首先用鼠标选择心搏</w:t>
      </w:r>
      <w:r>
        <w:rPr>
          <w:rFonts w:hint="eastAsia"/>
        </w:rPr>
        <w:t>；</w:t>
      </w:r>
    </w:p>
    <w:p w14:paraId="0F7B8082" w14:textId="77777777" w:rsidR="00CA42D7" w:rsidRDefault="00976F99">
      <w:pPr>
        <w:ind w:firstLineChars="0" w:firstLine="0"/>
      </w:pPr>
      <w:r>
        <w:t xml:space="preserve">2. </w:t>
      </w:r>
      <w:r>
        <w:t>单击鼠标右键开启操作菜单；</w:t>
      </w:r>
      <w:r>
        <w:br/>
      </w:r>
      <w:bookmarkStart w:id="1449" w:name="_Toc15735"/>
      <w:bookmarkStart w:id="1450" w:name="_Toc20803"/>
      <w:bookmarkStart w:id="1451" w:name="_Toc22380"/>
      <w:bookmarkStart w:id="1452" w:name="_Toc25172"/>
      <w:bookmarkStart w:id="1453" w:name="_Toc5210"/>
      <w:r>
        <w:t xml:space="preserve">3. </w:t>
      </w:r>
      <w:r>
        <w:t>选择新的类型。</w:t>
      </w:r>
      <w:bookmarkStart w:id="1454" w:name="_Toc38631398"/>
      <w:bookmarkEnd w:id="1449"/>
      <w:bookmarkEnd w:id="1450"/>
      <w:bookmarkEnd w:id="1451"/>
      <w:bookmarkEnd w:id="1452"/>
      <w:bookmarkEnd w:id="1453"/>
    </w:p>
    <w:p w14:paraId="0FFDAA5C" w14:textId="77777777" w:rsidR="00CA42D7" w:rsidRDefault="00976F99">
      <w:pPr>
        <w:pStyle w:val="2"/>
        <w:ind w:firstLineChars="0" w:firstLine="0"/>
      </w:pPr>
      <w:bookmarkStart w:id="1455" w:name="_Toc29711"/>
      <w:bookmarkStart w:id="1456" w:name="_Toc4756"/>
      <w:bookmarkStart w:id="1457" w:name="_Toc19095"/>
      <w:bookmarkStart w:id="1458" w:name="_Toc8051"/>
      <w:bookmarkStart w:id="1459" w:name="_Toc4603"/>
      <w:bookmarkStart w:id="1460" w:name="_Toc6688"/>
      <w:bookmarkStart w:id="1461" w:name="_Toc29222"/>
      <w:bookmarkStart w:id="1462" w:name="_Toc22602"/>
      <w:bookmarkStart w:id="1463" w:name="_Toc19940"/>
      <w:bookmarkStart w:id="1464" w:name="_Toc21509"/>
      <w:bookmarkStart w:id="1465" w:name="_Toc18105"/>
      <w:bookmarkStart w:id="1466" w:name="_Toc4238"/>
      <w:bookmarkStart w:id="1467" w:name="_Toc25819"/>
      <w:bookmarkStart w:id="1468" w:name="_Toc30351"/>
      <w:bookmarkStart w:id="1469" w:name="_Toc21621"/>
      <w:bookmarkStart w:id="1470" w:name="_Toc25092"/>
      <w:bookmarkStart w:id="1471" w:name="_Toc21964"/>
      <w:bookmarkStart w:id="1472" w:name="_Toc16512"/>
      <w:bookmarkStart w:id="1473" w:name="_Toc9810"/>
      <w:bookmarkStart w:id="1474" w:name="_Toc14426"/>
      <w:bookmarkStart w:id="1475" w:name="_Toc40880765"/>
      <w:bookmarkStart w:id="1476" w:name="_Toc29884"/>
      <w:bookmarkStart w:id="1477" w:name="_Toc11930"/>
      <w:bookmarkStart w:id="1478" w:name="_Toc29316"/>
      <w:bookmarkStart w:id="1479" w:name="_Toc21685"/>
      <w:bookmarkStart w:id="1480" w:name="_Toc9366"/>
      <w:r>
        <w:t>5</w:t>
      </w:r>
      <w:r>
        <w:rPr>
          <w:rFonts w:hint="eastAsia"/>
        </w:rPr>
        <w:t>.7</w:t>
      </w:r>
      <w:r>
        <w:t xml:space="preserve"> </w:t>
      </w:r>
      <w:r>
        <w:rPr>
          <w:rFonts w:hint="eastAsia"/>
        </w:rPr>
        <w:t>房颤</w:t>
      </w:r>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bookmarkStart w:id="1481" w:name="_Toc15241"/>
    <w:p w14:paraId="117D4891" w14:textId="77777777" w:rsidR="00CA42D7" w:rsidRDefault="00976F99">
      <w:pPr>
        <w:ind w:firstLineChars="0" w:firstLine="0"/>
      </w:pPr>
      <w:ins w:id="1482" w:author="张霄恒（弓雨心）" w:date="2020-06-06T16:54:00Z">
        <w:r>
          <w:rPr>
            <w:noProof/>
          </w:rPr>
          <mc:AlternateContent>
            <mc:Choice Requires="wpg">
              <w:drawing>
                <wp:inline distT="0" distB="0" distL="114935" distR="114935" wp14:anchorId="572B4BD5" wp14:editId="330917A0">
                  <wp:extent cx="5157470" cy="2796540"/>
                  <wp:effectExtent l="0" t="0" r="5080" b="3810"/>
                  <wp:docPr id="116" name="组合 116"/>
                  <wp:cNvGraphicFramePr/>
                  <a:graphic xmlns:a="http://schemas.openxmlformats.org/drawingml/2006/main">
                    <a:graphicData uri="http://schemas.microsoft.com/office/word/2010/wordprocessingGroup">
                      <wpg:wgp>
                        <wpg:cNvGrpSpPr/>
                        <wpg:grpSpPr>
                          <a:xfrm>
                            <a:off x="0" y="0"/>
                            <a:ext cx="5157470" cy="2796540"/>
                            <a:chOff x="2173" y="687323"/>
                            <a:chExt cx="8122" cy="4404"/>
                          </a:xfrm>
                        </wpg:grpSpPr>
                        <pic:pic xmlns:pic="http://schemas.openxmlformats.org/drawingml/2006/picture">
                          <pic:nvPicPr>
                            <pic:cNvPr id="17" name="图片 17" descr="D:\work\HolterSystem\文档\注册\送检\最新文件\图片\脱敏文件\011、房颤-已脱敏.PNG011、房颤-已脱敏"/>
                            <pic:cNvPicPr>
                              <a:picLocks noChangeAspect="1"/>
                            </pic:cNvPicPr>
                          </pic:nvPicPr>
                          <pic:blipFill>
                            <a:blip r:embed="rId75"/>
                            <a:srcRect/>
                            <a:stretch>
                              <a:fillRect/>
                            </a:stretch>
                          </pic:blipFill>
                          <pic:spPr>
                            <a:xfrm>
                              <a:off x="2173" y="687323"/>
                              <a:ext cx="8122" cy="4404"/>
                            </a:xfrm>
                            <a:prstGeom prst="rect">
                              <a:avLst/>
                            </a:prstGeom>
                          </pic:spPr>
                        </pic:pic>
                        <pic:pic xmlns:pic="http://schemas.openxmlformats.org/drawingml/2006/picture">
                          <pic:nvPicPr>
                            <pic:cNvPr id="111" name="图片 111" descr="圈1"/>
                            <pic:cNvPicPr>
                              <a:picLocks noChangeAspect="1"/>
                            </pic:cNvPicPr>
                          </pic:nvPicPr>
                          <pic:blipFill>
                            <a:blip r:embed="rId26"/>
                            <a:stretch>
                              <a:fillRect/>
                            </a:stretch>
                          </pic:blipFill>
                          <pic:spPr>
                            <a:xfrm>
                              <a:off x="6013" y="687799"/>
                              <a:ext cx="406" cy="406"/>
                            </a:xfrm>
                            <a:prstGeom prst="rect">
                              <a:avLst/>
                            </a:prstGeom>
                          </pic:spPr>
                        </pic:pic>
                        <pic:pic xmlns:pic="http://schemas.openxmlformats.org/drawingml/2006/picture">
                          <pic:nvPicPr>
                            <pic:cNvPr id="112" name="图片 112" descr="D:\work\HolterSystem\文档\注册\送检\最新文件\图片\圈12345\透明\圈2.png圈2"/>
                            <pic:cNvPicPr>
                              <a:picLocks noChangeAspect="1"/>
                            </pic:cNvPicPr>
                          </pic:nvPicPr>
                          <pic:blipFill>
                            <a:blip r:embed="rId27"/>
                            <a:srcRect/>
                            <a:stretch>
                              <a:fillRect/>
                            </a:stretch>
                          </pic:blipFill>
                          <pic:spPr>
                            <a:xfrm>
                              <a:off x="2715" y="688844"/>
                              <a:ext cx="405" cy="406"/>
                            </a:xfrm>
                            <a:prstGeom prst="rect">
                              <a:avLst/>
                            </a:prstGeom>
                          </pic:spPr>
                        </pic:pic>
                        <pic:pic xmlns:pic="http://schemas.openxmlformats.org/drawingml/2006/picture">
                          <pic:nvPicPr>
                            <pic:cNvPr id="113" name="图片 113" descr="D:\work\HolterSystem\文档\注册\送检\最新文件\图片\圈12345\透明\圈3.png圈3"/>
                            <pic:cNvPicPr>
                              <a:picLocks noChangeAspect="1"/>
                            </pic:cNvPicPr>
                          </pic:nvPicPr>
                          <pic:blipFill>
                            <a:blip r:embed="rId63"/>
                            <a:srcRect/>
                            <a:stretch>
                              <a:fillRect/>
                            </a:stretch>
                          </pic:blipFill>
                          <pic:spPr>
                            <a:xfrm>
                              <a:off x="6160" y="688603"/>
                              <a:ext cx="405" cy="406"/>
                            </a:xfrm>
                            <a:prstGeom prst="rect">
                              <a:avLst/>
                            </a:prstGeom>
                          </pic:spPr>
                        </pic:pic>
                        <pic:pic xmlns:pic="http://schemas.openxmlformats.org/drawingml/2006/picture">
                          <pic:nvPicPr>
                            <pic:cNvPr id="114" name="图片 114" descr="D:\work\HolterSystem\文档\注册\送检\最新文件\图片\圈12345\透明\圈4.png圈4"/>
                            <pic:cNvPicPr>
                              <a:picLocks noChangeAspect="1"/>
                            </pic:cNvPicPr>
                          </pic:nvPicPr>
                          <pic:blipFill>
                            <a:blip r:embed="rId71"/>
                            <a:srcRect/>
                            <a:stretch>
                              <a:fillRect/>
                            </a:stretch>
                          </pic:blipFill>
                          <pic:spPr>
                            <a:xfrm>
                              <a:off x="5571" y="690328"/>
                              <a:ext cx="405" cy="406"/>
                            </a:xfrm>
                            <a:prstGeom prst="rect">
                              <a:avLst/>
                            </a:prstGeom>
                          </pic:spPr>
                        </pic:pic>
                      </wpg:wgp>
                    </a:graphicData>
                  </a:graphic>
                </wp:inline>
              </w:drawing>
            </mc:Choice>
            <mc:Fallback xmlns:wpsCustomData="http://www.wps.cn/officeDocument/2013/wpsCustomData">
              <w:pict>
                <v:group id="_x0000_s1026" o:spid="_x0000_s1026" o:spt="203" style="height:220.2pt;width:406.1pt;" coordorigin="2173,687323" coordsize="8122,4404" o:gfxdata="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">
                  <o:lock v:ext="edit" aspectratio="f"/>
                  <v:shape id="_x0000_s1026" o:spid="_x0000_s1026" o:spt="75" alt="D:\work\HolterSystem\文档\注册\送检\最新文件\图片\脱敏文件\011、房颤-已脱敏.PNG011、房颤-已脱敏" type="#_x0000_t75" style="position:absolute;left:2173;top:687323;height:4404;width:8122;" filled="f" o:preferrelative="t" stroked="f" coordsize="21600,21600" o:gfxdata="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T6fS/&#10;AAAA2wAAAA8AAAAAAAAAAQAgAAAAIgAAAGRycy9kb3ducmV2LnhtbFBLAQIUABQAAAAIAIdO4kAz&#10;LwWeOwAAADkAAAAQAAAAAAAAAAEAIAAAAA4BAABkcnMvc2hhcGV4bWwueG1sUEsFBgAAAAAGAAYA&#10;WwEAALgDAAAAAA==&#10;">
                    <v:fill on="f" focussize="0,0"/>
                    <v:stroke on="f"/>
                    <v:imagedata r:id="rId76" o:title=""/>
                    <o:lock v:ext="edit" aspectratio="t"/>
                  </v:shape>
                  <v:shape id="_x0000_s1026" o:spid="_x0000_s1026" o:spt="75" alt="圈1" type="#_x0000_t75" style="position:absolute;left:6013;top:687799;height:406;width:406;" filled="f" o:preferrelative="t" stroked="f" coordsize="21600,21600" o:gfxdata="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vxw57UAAADcAAAADwAA&#10;AAAAAAABACAAAAAiAAAAZHJzL2Rvd25yZXYueG1sUEsBAhQAFAAAAAgAh07iQDMvBZ47AAAAOQAA&#10;ABAAAAAAAAAAAQAgAAAABAEAAGRycy9zaGFwZXhtbC54bWxQSwUGAAAAAAYABgBbAQAArgMAAAAA&#10;">
                    <v:fill on="f" focussize="0,0"/>
                    <v:stroke on="f"/>
                    <v:imagedata r:id="rId29" o:title=""/>
                    <o:lock v:ext="edit" aspectratio="t"/>
                  </v:shape>
                  <v:shape id="_x0000_s1026" o:spid="_x0000_s1026" o:spt="75" alt="D:\work\HolterSystem\文档\注册\送检\最新文件\图片\圈12345\透明\圈2.png圈2" type="#_x0000_t75" style="position:absolute;left:2715;top:688844;height:406;width:405;" filled="f" o:preferrelative="t" stroked="f" coordsize="21600,21600" o:gfxdata="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QCbsAAADc&#10;AAAADwAAAAAAAAABACAAAAAiAAAAZHJzL2Rvd25yZXYueG1sUEsBAhQAFAAAAAgAh07iQDMvBZ47&#10;AAAAOQAAABAAAAAAAAAAAQAgAAAACgEAAGRycy9zaGFwZXhtbC54bWxQSwUGAAAAAAYABgBbAQAA&#10;tAMAAAAA&#10;">
                    <v:fill on="f" focussize="0,0"/>
                    <v:stroke on="f"/>
                    <v:imagedata r:id="rId30" o:title=""/>
                    <o:lock v:ext="edit" aspectratio="t"/>
                  </v:shape>
                  <v:shape id="_x0000_s1026" o:spid="_x0000_s1026" o:spt="75" alt="D:\work\HolterSystem\文档\注册\送检\最新文件\图片\圈12345\透明\圈3.png圈3" type="#_x0000_t75" style="position:absolute;left:6160;top:688603;height:406;width:405;" filled="f" o:preferrelative="t" stroked="f" coordsize="21600,21600" o:gfxdata="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i0IvQAA&#10;ANwAAAAPAAAAAAAAAAEAIAAAACIAAABkcnMvZG93bnJldi54bWxQSwECFAAUAAAACACHTuJAMy8F&#10;njsAAAA5AAAAEAAAAAAAAAABACAAAAAMAQAAZHJzL3NoYXBleG1sLnhtbFBLBQYAAAAABgAGAFsB&#10;AAC2AwAAAAA=&#10;">
                    <v:fill on="f" focussize="0,0"/>
                    <v:stroke on="f"/>
                    <v:imagedata r:id="rId59" o:title=""/>
                    <o:lock v:ext="edit" aspectratio="t"/>
                  </v:shape>
                  <v:shape id="_x0000_s1026" o:spid="_x0000_s1026" o:spt="75" alt="D:\work\HolterSystem\文档\注册\送检\最新文件\图片\圈12345\透明\圈4.png圈4" type="#_x0000_t75" style="position:absolute;left:5571;top:690328;height:406;width:405;" filled="f" o:preferrelative="t" stroked="f" coordsize="21600,21600" o:gfxdata="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wPWvQAA&#10;ANwAAAAPAAAAAAAAAAEAIAAAACIAAABkcnMvZG93bnJldi54bWxQSwECFAAUAAAACACHTuJAMy8F&#10;njsAAAA5AAAAEAAAAAAAAAABACAAAAAMAQAAZHJzL3NoYXBleG1sLnhtbFBLBQYAAAAABgAGAFsB&#10;AAC2AwAAAAA=&#10;">
                    <v:fill on="f" focussize="0,0"/>
                    <v:stroke on="f"/>
                    <v:imagedata r:id="rId67" o:title=""/>
                    <o:lock v:ext="edit" aspectratio="t"/>
                  </v:shape>
                  <w10:wrap type="none"/>
                  <w10:anchorlock/>
                </v:group>
              </w:pict>
            </mc:Fallback>
          </mc:AlternateContent>
        </w:r>
      </w:ins>
      <w:bookmarkEnd w:id="1481"/>
    </w:p>
    <w:p w14:paraId="0E559E8C" w14:textId="77777777" w:rsidR="00CA42D7" w:rsidRDefault="00976F99">
      <w:pPr>
        <w:ind w:firstLineChars="0" w:firstLine="0"/>
      </w:pPr>
      <w:r>
        <w:rPr>
          <w:rFonts w:hint="eastAsia"/>
        </w:rPr>
        <w:t>房颤</w:t>
      </w:r>
      <w:r>
        <w:t>功能界面由以下部分组成：</w:t>
      </w:r>
    </w:p>
    <w:p w14:paraId="05B0195C" w14:textId="77777777" w:rsidR="00CA42D7" w:rsidRDefault="00976F99">
      <w:pPr>
        <w:ind w:firstLineChars="0" w:firstLine="0"/>
        <w:rPr>
          <w:b/>
          <w:bCs/>
        </w:rPr>
      </w:pPr>
      <w:r>
        <w:rPr>
          <w:rFonts w:hint="eastAsia"/>
          <w:b/>
          <w:bCs/>
        </w:rPr>
        <w:t>区域</w:t>
      </w:r>
      <w:r>
        <w:rPr>
          <w:b/>
          <w:bCs/>
        </w:rPr>
        <w:t>1</w:t>
      </w:r>
      <w:r>
        <w:rPr>
          <w:b/>
          <w:bCs/>
        </w:rPr>
        <w:t>：心搏</w:t>
      </w:r>
      <w:r>
        <w:rPr>
          <w:b/>
          <w:bCs/>
        </w:rPr>
        <w:t xml:space="preserve">R-R </w:t>
      </w:r>
      <w:r>
        <w:rPr>
          <w:b/>
          <w:bCs/>
        </w:rPr>
        <w:t>间期离散趋势图</w:t>
      </w:r>
    </w:p>
    <w:p w14:paraId="4FC99040" w14:textId="77777777" w:rsidR="00CA42D7" w:rsidRDefault="00976F99">
      <w:pPr>
        <w:pStyle w:val="af3"/>
        <w:numPr>
          <w:ilvl w:val="0"/>
          <w:numId w:val="9"/>
        </w:numPr>
        <w:ind w:firstLineChars="0"/>
      </w:pPr>
      <w:r>
        <w:rPr>
          <w:rFonts w:hint="eastAsia"/>
        </w:rPr>
        <w:t>密度图以</w:t>
      </w:r>
      <w:r>
        <w:t xml:space="preserve">5 </w:t>
      </w:r>
      <w:r>
        <w:t>分钟为步长，统计</w:t>
      </w:r>
      <w:r>
        <w:t xml:space="preserve">5 </w:t>
      </w:r>
      <w:r>
        <w:t>分钟内的心搏在不同</w:t>
      </w:r>
      <w:r>
        <w:t xml:space="preserve">R-R </w:t>
      </w:r>
      <w:r>
        <w:t>间期上的分布，</w:t>
      </w:r>
    </w:p>
    <w:p w14:paraId="02AFB913" w14:textId="77777777" w:rsidR="00CA42D7" w:rsidRDefault="00976F99">
      <w:pPr>
        <w:ind w:firstLineChars="0" w:firstLine="0"/>
      </w:pPr>
      <w:r>
        <w:t>横坐标为时间，纵坐标为</w:t>
      </w:r>
      <w:r>
        <w:t xml:space="preserve">RR </w:t>
      </w:r>
      <w:r>
        <w:t>间期，颜色代表心搏的数量多少。其中，</w:t>
      </w:r>
      <w:r>
        <w:rPr>
          <w:rFonts w:hint="eastAsia"/>
        </w:rPr>
        <w:t>蓝色心搏</w:t>
      </w:r>
      <w:r>
        <w:rPr>
          <w:rFonts w:hint="eastAsia"/>
        </w:rPr>
        <w:lastRenderedPageBreak/>
        <w:t>数量最少、绿色次之而红色数量最多。</w:t>
      </w:r>
      <w:r>
        <w:t>如果心搏集中在某个</w:t>
      </w:r>
      <w:r>
        <w:t xml:space="preserve">R-R </w:t>
      </w:r>
      <w:r>
        <w:t>间期段，那么该位置</w:t>
      </w:r>
      <w:r>
        <w:rPr>
          <w:rFonts w:hint="eastAsia"/>
        </w:rPr>
        <w:t>的颜色就越亮（红色），反之，则颜色越暗（蓝色或绿色）。</w:t>
      </w:r>
    </w:p>
    <w:p w14:paraId="2A5BCEDE" w14:textId="77777777" w:rsidR="00CA42D7" w:rsidRDefault="00976F99">
      <w:pPr>
        <w:ind w:firstLineChars="0" w:firstLine="0"/>
      </w:pPr>
      <w:r>
        <w:rPr>
          <w:rFonts w:hint="eastAsia"/>
        </w:rPr>
        <w:t>2.</w:t>
      </w:r>
      <w:r>
        <w:t xml:space="preserve"> T-RR</w:t>
      </w:r>
      <w:r>
        <w:rPr>
          <w:rFonts w:hint="eastAsia"/>
        </w:rPr>
        <w:t>图是全部心搏的间期点图。</w:t>
      </w:r>
    </w:p>
    <w:p w14:paraId="1F1BE0A3" w14:textId="77777777" w:rsidR="00CA42D7" w:rsidRDefault="00976F99">
      <w:pPr>
        <w:ind w:firstLineChars="0" w:firstLine="0"/>
      </w:pPr>
      <w:r>
        <w:rPr>
          <w:rFonts w:hint="eastAsia"/>
        </w:rPr>
        <w:t>3.</w:t>
      </w:r>
      <w:r>
        <w:t xml:space="preserve"> </w:t>
      </w:r>
      <w:r>
        <w:t>通过这个</w:t>
      </w:r>
      <w:r>
        <w:t xml:space="preserve">R-R </w:t>
      </w:r>
      <w:r>
        <w:t>间期离散趋势可以基本确定房颤</w:t>
      </w:r>
      <w:r>
        <w:rPr>
          <w:rFonts w:hint="eastAsia"/>
        </w:rPr>
        <w:t>发作情况。并通过下面的工具做到精确定位房颤</w:t>
      </w:r>
      <w:r>
        <w:t>的起始心搏和结束心搏。</w:t>
      </w:r>
    </w:p>
    <w:p w14:paraId="0B858A5C" w14:textId="77777777" w:rsidR="00CA42D7" w:rsidRDefault="00976F99">
      <w:pPr>
        <w:ind w:firstLineChars="0" w:firstLine="0"/>
        <w:rPr>
          <w:b/>
          <w:bCs/>
        </w:rPr>
      </w:pPr>
      <w:r>
        <w:rPr>
          <w:rFonts w:hint="eastAsia"/>
          <w:b/>
          <w:bCs/>
        </w:rPr>
        <w:t>区域</w:t>
      </w:r>
      <w:r>
        <w:rPr>
          <w:b/>
          <w:bCs/>
        </w:rPr>
        <w:t>2</w:t>
      </w:r>
      <w:r>
        <w:rPr>
          <w:b/>
          <w:bCs/>
        </w:rPr>
        <w:t>：房颤事件列表</w:t>
      </w:r>
    </w:p>
    <w:p w14:paraId="1D19A74B" w14:textId="77777777" w:rsidR="00CA42D7" w:rsidRDefault="00976F99">
      <w:pPr>
        <w:ind w:firstLineChars="0" w:firstLine="0"/>
      </w:pPr>
      <w:r>
        <w:rPr>
          <w:rFonts w:hint="eastAsia"/>
        </w:rPr>
        <w:t>1.</w:t>
      </w:r>
      <w:r>
        <w:t xml:space="preserve"> </w:t>
      </w:r>
      <w:r>
        <w:rPr>
          <w:rFonts w:hint="eastAsia"/>
        </w:rPr>
        <w:t>显示已经定义的房颤</w:t>
      </w:r>
      <w:r>
        <w:t>事件，包括房颤</w:t>
      </w:r>
      <w:r>
        <w:rPr>
          <w:rFonts w:hint="eastAsia"/>
        </w:rPr>
        <w:t>起始时间、结束时间和持续时间。</w:t>
      </w:r>
    </w:p>
    <w:p w14:paraId="7C33A0BD" w14:textId="77777777" w:rsidR="00CA42D7" w:rsidRDefault="00976F99">
      <w:pPr>
        <w:ind w:firstLineChars="0" w:firstLine="0"/>
      </w:pPr>
      <w:r>
        <w:rPr>
          <w:rFonts w:hint="eastAsia"/>
        </w:rPr>
        <w:t>2.</w:t>
      </w:r>
      <w:r>
        <w:t xml:space="preserve"> </w:t>
      </w:r>
      <w:r>
        <w:rPr>
          <w:rFonts w:hint="eastAsia"/>
        </w:rPr>
        <w:t>“</w:t>
      </w:r>
      <w:r>
        <w:t>检测房颤</w:t>
      </w:r>
      <w:r>
        <w:rPr>
          <w:rFonts w:hint="eastAsia"/>
        </w:rPr>
        <w:t>”</w:t>
      </w:r>
      <w:r>
        <w:t>按钮：自动检测并记录疑似发生</w:t>
      </w:r>
      <w:r>
        <w:rPr>
          <w:rFonts w:hint="eastAsia"/>
        </w:rPr>
        <w:t>房颤</w:t>
      </w:r>
      <w:r>
        <w:t>的时间段。</w:t>
      </w:r>
    </w:p>
    <w:p w14:paraId="63AA7136" w14:textId="77777777" w:rsidR="00CA42D7" w:rsidRDefault="00976F99">
      <w:pPr>
        <w:ind w:firstLineChars="0" w:firstLine="0"/>
      </w:pPr>
      <w:r>
        <w:rPr>
          <w:rFonts w:hint="eastAsia"/>
        </w:rPr>
        <w:t>3.</w:t>
      </w:r>
      <w:r>
        <w:t xml:space="preserve"> </w:t>
      </w:r>
      <w:r>
        <w:rPr>
          <w:rFonts w:hint="eastAsia"/>
        </w:rPr>
        <w:t>右键点击房颤事件，弹出【删除该事件】，可以删除选中的事件。</w:t>
      </w:r>
    </w:p>
    <w:p w14:paraId="1CC61CE1" w14:textId="77777777" w:rsidR="00CA42D7" w:rsidRDefault="00976F99">
      <w:pPr>
        <w:ind w:firstLineChars="0" w:firstLine="0"/>
      </w:pPr>
      <w:r>
        <w:rPr>
          <w:rFonts w:hint="eastAsia"/>
        </w:rPr>
        <w:t>4.</w:t>
      </w:r>
      <w:r>
        <w:t xml:space="preserve"> </w:t>
      </w:r>
      <w:r>
        <w:t>选中列表中的事件，其它窗口联动定位显示。</w:t>
      </w:r>
    </w:p>
    <w:p w14:paraId="774EABAB" w14:textId="77777777" w:rsidR="00CA42D7" w:rsidRDefault="00976F99">
      <w:pPr>
        <w:ind w:firstLineChars="0" w:firstLine="0"/>
      </w:pPr>
      <w:r>
        <w:rPr>
          <w:rFonts w:hint="eastAsia"/>
        </w:rPr>
        <w:t>5.</w:t>
      </w:r>
      <w:r>
        <w:t xml:space="preserve"> </w:t>
      </w:r>
      <w:r>
        <w:rPr>
          <w:rFonts w:hint="eastAsia"/>
        </w:rPr>
        <w:t>在医生确认完各个检测出的房颤时间段以后，点击“清除房颤检测”。</w:t>
      </w:r>
    </w:p>
    <w:p w14:paraId="201CA759" w14:textId="77777777" w:rsidR="00CA42D7" w:rsidRDefault="00976F99">
      <w:pPr>
        <w:ind w:firstLineChars="0" w:firstLine="0"/>
        <w:rPr>
          <w:b/>
          <w:bCs/>
        </w:rPr>
      </w:pPr>
      <w:r>
        <w:rPr>
          <w:rFonts w:hint="eastAsia"/>
          <w:b/>
          <w:bCs/>
        </w:rPr>
        <w:t>区域</w:t>
      </w:r>
      <w:r>
        <w:rPr>
          <w:b/>
          <w:bCs/>
        </w:rPr>
        <w:t>3</w:t>
      </w:r>
      <w:r>
        <w:rPr>
          <w:b/>
          <w:bCs/>
        </w:rPr>
        <w:t>：</w:t>
      </w:r>
      <w:r>
        <w:rPr>
          <w:b/>
          <w:bCs/>
        </w:rPr>
        <w:t xml:space="preserve">5 </w:t>
      </w:r>
      <w:r>
        <w:rPr>
          <w:b/>
          <w:bCs/>
        </w:rPr>
        <w:t>分钟</w:t>
      </w:r>
      <w:r>
        <w:rPr>
          <w:rFonts w:hint="eastAsia"/>
          <w:b/>
          <w:bCs/>
        </w:rPr>
        <w:t>/1</w:t>
      </w:r>
      <w:r>
        <w:rPr>
          <w:rFonts w:hint="eastAsia"/>
          <w:b/>
          <w:bCs/>
        </w:rPr>
        <w:t>小时</w:t>
      </w:r>
      <w:r>
        <w:rPr>
          <w:b/>
          <w:bCs/>
        </w:rPr>
        <w:t>心搏趋势图</w:t>
      </w:r>
    </w:p>
    <w:p w14:paraId="064CCE4A" w14:textId="77777777" w:rsidR="00CA42D7" w:rsidRDefault="00976F99">
      <w:pPr>
        <w:ind w:firstLineChars="0" w:firstLine="0"/>
      </w:pPr>
      <w:r>
        <w:rPr>
          <w:rFonts w:hint="eastAsia"/>
        </w:rPr>
        <w:t>1.</w:t>
      </w:r>
      <w:r>
        <w:t xml:space="preserve"> </w:t>
      </w:r>
      <w:r>
        <w:rPr>
          <w:rFonts w:hint="eastAsia"/>
        </w:rPr>
        <w:t>显示</w:t>
      </w:r>
      <w:r>
        <w:t xml:space="preserve">5 </w:t>
      </w:r>
      <w:r>
        <w:t>分钟</w:t>
      </w:r>
      <w:r>
        <w:rPr>
          <w:rFonts w:hint="eastAsia"/>
        </w:rPr>
        <w:t>/1</w:t>
      </w:r>
      <w:r>
        <w:rPr>
          <w:rFonts w:hint="eastAsia"/>
        </w:rPr>
        <w:t>小时</w:t>
      </w:r>
      <w:r>
        <w:t>内心搏的趋势</w:t>
      </w:r>
      <w:r>
        <w:rPr>
          <w:rFonts w:hint="eastAsia"/>
        </w:rPr>
        <w:t>连线</w:t>
      </w:r>
      <w:r>
        <w:t>图。其中：横坐标是</w:t>
      </w:r>
      <w:r>
        <w:rPr>
          <w:rFonts w:hint="eastAsia"/>
        </w:rPr>
        <w:t>时间，纵坐标是</w:t>
      </w:r>
      <w:r>
        <w:t xml:space="preserve">RR </w:t>
      </w:r>
      <w:r>
        <w:t>间期（单位毫秒）。</w:t>
      </w:r>
    </w:p>
    <w:p w14:paraId="4B928EE6" w14:textId="77777777" w:rsidR="00CA42D7" w:rsidRDefault="00976F99">
      <w:pPr>
        <w:ind w:firstLineChars="0" w:firstLine="0"/>
      </w:pPr>
      <w:r>
        <w:rPr>
          <w:rFonts w:hint="eastAsia"/>
        </w:rPr>
        <w:t>2.</w:t>
      </w:r>
      <w:r>
        <w:t xml:space="preserve"> </w:t>
      </w:r>
      <w:r>
        <w:t>正常窦性心搏的趋势图很光滑，而房颤发</w:t>
      </w:r>
      <w:r>
        <w:rPr>
          <w:rFonts w:hint="eastAsia"/>
        </w:rPr>
        <w:t>作时的曲线是杂乱的。</w:t>
      </w:r>
    </w:p>
    <w:p w14:paraId="5080F93A" w14:textId="77777777" w:rsidR="00CA42D7" w:rsidRDefault="00976F99">
      <w:pPr>
        <w:ind w:firstLineChars="0" w:firstLine="0"/>
      </w:pPr>
      <w:r>
        <w:rPr>
          <w:rFonts w:hint="eastAsia"/>
        </w:rPr>
        <w:t>3.</w:t>
      </w:r>
      <w:r>
        <w:t xml:space="preserve"> </w:t>
      </w:r>
      <w:r>
        <w:t>在趋势图上可以定位每一个心搏。</w:t>
      </w:r>
    </w:p>
    <w:p w14:paraId="7EE60095" w14:textId="77777777" w:rsidR="00CA42D7" w:rsidRDefault="00976F99">
      <w:pPr>
        <w:ind w:firstLineChars="0" w:firstLine="0"/>
      </w:pPr>
      <w:r>
        <w:rPr>
          <w:rFonts w:hint="eastAsia"/>
        </w:rPr>
        <w:t>4.</w:t>
      </w:r>
      <w:r>
        <w:t xml:space="preserve"> </w:t>
      </w:r>
      <w:r>
        <w:t>点击趋势图上的心搏，下面的心电图将自动定</w:t>
      </w:r>
      <w:r>
        <w:rPr>
          <w:rFonts w:hint="eastAsia"/>
        </w:rPr>
        <w:t>位到该心搏上。</w:t>
      </w:r>
    </w:p>
    <w:p w14:paraId="58B13E27" w14:textId="77777777" w:rsidR="00CA42D7" w:rsidRDefault="00976F99">
      <w:pPr>
        <w:ind w:firstLineChars="0" w:firstLine="0"/>
      </w:pPr>
      <w:r>
        <w:rPr>
          <w:rFonts w:hint="eastAsia"/>
        </w:rPr>
        <w:t>5.</w:t>
      </w:r>
      <w:r>
        <w:t xml:space="preserve"> </w:t>
      </w:r>
      <w:r>
        <w:t>当点击事件列表时，本趋势图自动定位到事件</w:t>
      </w:r>
      <w:r>
        <w:rPr>
          <w:rFonts w:hint="eastAsia"/>
        </w:rPr>
        <w:t>的起始位置。</w:t>
      </w:r>
    </w:p>
    <w:p w14:paraId="22AA38E9" w14:textId="77777777" w:rsidR="00CA42D7" w:rsidRDefault="00976F99">
      <w:pPr>
        <w:ind w:firstLineChars="0" w:firstLine="0"/>
        <w:rPr>
          <w:b/>
          <w:bCs/>
        </w:rPr>
      </w:pPr>
      <w:r>
        <w:rPr>
          <w:rFonts w:hint="eastAsia"/>
          <w:b/>
          <w:bCs/>
        </w:rPr>
        <w:t>区域</w:t>
      </w:r>
      <w:r>
        <w:rPr>
          <w:b/>
          <w:bCs/>
        </w:rPr>
        <w:t>4</w:t>
      </w:r>
      <w:r>
        <w:rPr>
          <w:b/>
          <w:bCs/>
        </w:rPr>
        <w:t>：心电图编辑窗口</w:t>
      </w:r>
    </w:p>
    <w:p w14:paraId="7755F4D8" w14:textId="77777777" w:rsidR="00CA42D7" w:rsidRDefault="00976F99">
      <w:pPr>
        <w:ind w:firstLineChars="0" w:firstLine="0"/>
      </w:pPr>
      <w:r>
        <w:rPr>
          <w:rFonts w:hint="eastAsia"/>
        </w:rPr>
        <w:t>1.</w:t>
      </w:r>
      <w:r>
        <w:t xml:space="preserve"> </w:t>
      </w:r>
      <w:r>
        <w:rPr>
          <w:rFonts w:hint="eastAsia"/>
        </w:rPr>
        <w:t>跟随区域</w:t>
      </w:r>
      <w:r>
        <w:t>1</w:t>
      </w:r>
      <w:r>
        <w:t>、</w:t>
      </w:r>
      <w:r>
        <w:t>2</w:t>
      </w:r>
      <w:r>
        <w:t>、</w:t>
      </w:r>
      <w:r>
        <w:t xml:space="preserve">3 </w:t>
      </w:r>
      <w:r>
        <w:t>的定位显示心电图。</w:t>
      </w:r>
    </w:p>
    <w:p w14:paraId="379EF722" w14:textId="77777777" w:rsidR="00CA42D7" w:rsidRDefault="00976F99">
      <w:pPr>
        <w:ind w:firstLineChars="0" w:firstLine="0"/>
      </w:pPr>
      <w:r>
        <w:rPr>
          <w:rFonts w:hint="eastAsia"/>
        </w:rPr>
        <w:t>2.</w:t>
      </w:r>
      <w:r>
        <w:t xml:space="preserve"> </w:t>
      </w:r>
      <w:r>
        <w:t>精确定位房颤发生的起始心搏和结束心</w:t>
      </w:r>
      <w:r>
        <w:rPr>
          <w:rFonts w:hint="eastAsia"/>
        </w:rPr>
        <w:t>搏。</w:t>
      </w:r>
    </w:p>
    <w:p w14:paraId="687BA625" w14:textId="77777777" w:rsidR="00CA42D7" w:rsidRDefault="00976F99">
      <w:pPr>
        <w:ind w:firstLineChars="0" w:firstLine="0"/>
      </w:pPr>
      <w:r>
        <w:rPr>
          <w:rFonts w:hint="eastAsia"/>
        </w:rPr>
        <w:t>3.</w:t>
      </w:r>
      <w:r>
        <w:t xml:space="preserve"> </w:t>
      </w:r>
      <w:r>
        <w:t>可以定义房颤事件。</w:t>
      </w:r>
    </w:p>
    <w:p w14:paraId="6AA1CEA1" w14:textId="77777777" w:rsidR="00CA42D7" w:rsidRDefault="00976F99">
      <w:pPr>
        <w:ind w:firstLineChars="0" w:firstLine="0"/>
      </w:pPr>
      <w:r>
        <w:rPr>
          <w:rFonts w:hint="eastAsia"/>
        </w:rPr>
        <w:lastRenderedPageBreak/>
        <w:t>4.</w:t>
      </w:r>
      <w:r>
        <w:t xml:space="preserve"> </w:t>
      </w:r>
      <w:r>
        <w:t>可以在心电图上修改</w:t>
      </w:r>
      <w:r>
        <w:t>/</w:t>
      </w:r>
      <w:r>
        <w:t>插入</w:t>
      </w:r>
      <w:r>
        <w:t>/</w:t>
      </w:r>
      <w:r>
        <w:t>删除心搏，心电图</w:t>
      </w:r>
      <w:r>
        <w:rPr>
          <w:rFonts w:hint="eastAsia"/>
        </w:rPr>
        <w:t>编辑后心律失常事件将被自动更新。</w:t>
      </w:r>
    </w:p>
    <w:p w14:paraId="5C80D39F" w14:textId="77777777" w:rsidR="00CA42D7" w:rsidRDefault="00976F99">
      <w:pPr>
        <w:ind w:firstLineChars="0" w:firstLine="0"/>
      </w:pPr>
      <w:r>
        <w:rPr>
          <w:rFonts w:hint="eastAsia"/>
        </w:rPr>
        <w:t>5.</w:t>
      </w:r>
      <w:r>
        <w:t xml:space="preserve"> </w:t>
      </w:r>
      <w:r>
        <w:t>可以快速浏览所有</w:t>
      </w:r>
      <w:r>
        <w:t xml:space="preserve">24 </w:t>
      </w:r>
      <w:r>
        <w:t>小时心电图。</w:t>
      </w:r>
    </w:p>
    <w:p w14:paraId="5543727F" w14:textId="77777777" w:rsidR="00CA42D7" w:rsidRDefault="00976F99">
      <w:pPr>
        <w:ind w:firstLineChars="0" w:firstLine="0"/>
        <w:rPr>
          <w:b/>
          <w:bCs/>
          <w:color w:val="FF0000"/>
        </w:rPr>
      </w:pPr>
      <w:r>
        <w:rPr>
          <w:rFonts w:hint="eastAsia"/>
          <w:b/>
          <w:bCs/>
          <w:color w:val="FF0000"/>
        </w:rPr>
        <w:t>注意：“检测房颤”是采用对异常</w:t>
      </w:r>
      <w:r>
        <w:rPr>
          <w:b/>
          <w:bCs/>
          <w:color w:val="FF0000"/>
        </w:rPr>
        <w:t xml:space="preserve">R-R </w:t>
      </w:r>
      <w:r>
        <w:rPr>
          <w:b/>
          <w:bCs/>
          <w:color w:val="FF0000"/>
        </w:rPr>
        <w:t>节律的分析来检测房颤，检</w:t>
      </w:r>
      <w:r>
        <w:rPr>
          <w:rFonts w:hint="eastAsia"/>
          <w:b/>
          <w:bCs/>
          <w:color w:val="FF0000"/>
        </w:rPr>
        <w:t>测结果只是作为编辑的辅助手段，必须经过医生的确认。</w:t>
      </w:r>
    </w:p>
    <w:p w14:paraId="178C5605" w14:textId="77777777" w:rsidR="00CA42D7" w:rsidRDefault="00CA42D7">
      <w:pPr>
        <w:ind w:firstLineChars="0" w:firstLine="0"/>
        <w:rPr>
          <w:b/>
          <w:bCs/>
          <w:color w:val="FF0000"/>
        </w:rPr>
      </w:pPr>
    </w:p>
    <w:p w14:paraId="7DCCB629" w14:textId="77777777" w:rsidR="00CA42D7" w:rsidRDefault="00976F99">
      <w:pPr>
        <w:pStyle w:val="2"/>
        <w:ind w:firstLineChars="0" w:firstLine="0"/>
        <w:rPr>
          <w:color w:val="FF0000"/>
        </w:rPr>
      </w:pPr>
      <w:bookmarkStart w:id="1483" w:name="_Toc17335"/>
      <w:bookmarkStart w:id="1484" w:name="_Toc18038"/>
      <w:bookmarkStart w:id="1485" w:name="_Toc2032"/>
      <w:bookmarkStart w:id="1486" w:name="_Toc8866"/>
      <w:bookmarkStart w:id="1487" w:name="_Toc40880766"/>
      <w:bookmarkStart w:id="1488" w:name="_Toc18192"/>
      <w:bookmarkStart w:id="1489" w:name="_Toc28135"/>
      <w:bookmarkStart w:id="1490" w:name="_Toc38631399"/>
      <w:bookmarkStart w:id="1491" w:name="_Toc25866"/>
      <w:bookmarkStart w:id="1492" w:name="_Toc15196"/>
      <w:bookmarkStart w:id="1493" w:name="_Toc24954"/>
      <w:bookmarkStart w:id="1494" w:name="_Toc32628"/>
      <w:bookmarkStart w:id="1495" w:name="_Toc6712"/>
      <w:bookmarkStart w:id="1496" w:name="_Toc2926"/>
      <w:bookmarkStart w:id="1497" w:name="_Toc13468"/>
      <w:bookmarkStart w:id="1498" w:name="_Toc26356"/>
      <w:bookmarkStart w:id="1499" w:name="_Toc18205"/>
      <w:bookmarkStart w:id="1500" w:name="_Toc29597"/>
      <w:bookmarkStart w:id="1501" w:name="_Toc1093"/>
      <w:bookmarkStart w:id="1502" w:name="_Toc4949"/>
      <w:bookmarkStart w:id="1503" w:name="_Toc32713"/>
      <w:bookmarkStart w:id="1504" w:name="_Toc18639"/>
      <w:bookmarkStart w:id="1505" w:name="_Toc10204"/>
      <w:bookmarkStart w:id="1506" w:name="_Toc32245"/>
      <w:bookmarkStart w:id="1507" w:name="_Toc4941"/>
      <w:bookmarkStart w:id="1508" w:name="_Toc17412"/>
      <w:bookmarkStart w:id="1509" w:name="_Toc7949"/>
      <w:r>
        <w:t>5</w:t>
      </w:r>
      <w:r>
        <w:rPr>
          <w:rFonts w:hint="eastAsia"/>
        </w:rPr>
        <w:t>.8</w:t>
      </w:r>
      <w:r>
        <w:t xml:space="preserve"> </w:t>
      </w:r>
      <w:r>
        <w:rPr>
          <w:rFonts w:hint="eastAsia"/>
        </w:rPr>
        <w:t>S</w:t>
      </w:r>
      <w:r>
        <w:t>T</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p>
    <w:p w14:paraId="31753383" w14:textId="77777777" w:rsidR="00CA42D7" w:rsidRDefault="00976F99">
      <w:pPr>
        <w:ind w:firstLineChars="0" w:firstLine="0"/>
        <w:rPr>
          <w:color w:val="FF0000"/>
        </w:rPr>
      </w:pPr>
      <w:ins w:id="1510" w:author="张霄恒（弓雨心）" w:date="2020-06-06T16:55:00Z">
        <w:r>
          <w:rPr>
            <w:noProof/>
          </w:rPr>
          <mc:AlternateContent>
            <mc:Choice Requires="wpg">
              <w:drawing>
                <wp:anchor distT="0" distB="0" distL="114300" distR="114300" simplePos="0" relativeHeight="251670528" behindDoc="0" locked="0" layoutInCell="1" allowOverlap="1" wp14:anchorId="7EDC2884" wp14:editId="5F0B5686">
                  <wp:simplePos x="0" y="0"/>
                  <wp:positionH relativeFrom="column">
                    <wp:posOffset>0</wp:posOffset>
                  </wp:positionH>
                  <wp:positionV relativeFrom="paragraph">
                    <wp:posOffset>57150</wp:posOffset>
                  </wp:positionV>
                  <wp:extent cx="5264150" cy="2857500"/>
                  <wp:effectExtent l="0" t="0" r="12700" b="0"/>
                  <wp:wrapNone/>
                  <wp:docPr id="121" name="组合 121"/>
                  <wp:cNvGraphicFramePr/>
                  <a:graphic xmlns:a="http://schemas.openxmlformats.org/drawingml/2006/main">
                    <a:graphicData uri="http://schemas.microsoft.com/office/word/2010/wordprocessingGroup">
                      <wpg:wgp>
                        <wpg:cNvGrpSpPr/>
                        <wpg:grpSpPr>
                          <a:xfrm>
                            <a:off x="0" y="0"/>
                            <a:ext cx="5264150" cy="2857500"/>
                            <a:chOff x="2083" y="721519"/>
                            <a:chExt cx="8290" cy="4500"/>
                          </a:xfrm>
                        </wpg:grpSpPr>
                        <pic:pic xmlns:pic="http://schemas.openxmlformats.org/drawingml/2006/picture">
                          <pic:nvPicPr>
                            <pic:cNvPr id="37" name="图片 37" descr="D:\work\HolterSystem\文档\注册\送检\最新文件\图片\脱敏文件\012、ST段-已脱敏.PNG012、ST段-已脱敏"/>
                            <pic:cNvPicPr>
                              <a:picLocks noChangeAspect="1"/>
                            </pic:cNvPicPr>
                          </pic:nvPicPr>
                          <pic:blipFill>
                            <a:blip r:embed="rId77"/>
                            <a:srcRect/>
                            <a:stretch>
                              <a:fillRect/>
                            </a:stretch>
                          </pic:blipFill>
                          <pic:spPr>
                            <a:xfrm>
                              <a:off x="2083" y="721519"/>
                              <a:ext cx="8291" cy="4500"/>
                            </a:xfrm>
                            <a:prstGeom prst="rect">
                              <a:avLst/>
                            </a:prstGeom>
                          </pic:spPr>
                        </pic:pic>
                        <pic:pic xmlns:pic="http://schemas.openxmlformats.org/drawingml/2006/picture">
                          <pic:nvPicPr>
                            <pic:cNvPr id="117" name="图片 117" descr="圈1"/>
                            <pic:cNvPicPr>
                              <a:picLocks noChangeAspect="1"/>
                            </pic:cNvPicPr>
                          </pic:nvPicPr>
                          <pic:blipFill>
                            <a:blip r:embed="rId29"/>
                            <a:stretch>
                              <a:fillRect/>
                            </a:stretch>
                          </pic:blipFill>
                          <pic:spPr>
                            <a:xfrm>
                              <a:off x="9128" y="722918"/>
                              <a:ext cx="406" cy="406"/>
                            </a:xfrm>
                            <a:prstGeom prst="rect">
                              <a:avLst/>
                            </a:prstGeom>
                          </pic:spPr>
                        </pic:pic>
                        <pic:pic xmlns:pic="http://schemas.openxmlformats.org/drawingml/2006/picture">
                          <pic:nvPicPr>
                            <pic:cNvPr id="118" name="图片 118" descr="D:\work\HolterSystem\文档\注册\送检\最新文件\图片\圈12345\透明\圈2.png圈2"/>
                            <pic:cNvPicPr>
                              <a:picLocks noChangeAspect="1"/>
                            </pic:cNvPicPr>
                          </pic:nvPicPr>
                          <pic:blipFill>
                            <a:blip r:embed="rId27"/>
                            <a:srcRect/>
                            <a:stretch>
                              <a:fillRect/>
                            </a:stretch>
                          </pic:blipFill>
                          <pic:spPr>
                            <a:xfrm>
                              <a:off x="5586" y="721889"/>
                              <a:ext cx="405" cy="406"/>
                            </a:xfrm>
                            <a:prstGeom prst="rect">
                              <a:avLst/>
                            </a:prstGeom>
                          </pic:spPr>
                        </pic:pic>
                        <pic:pic xmlns:pic="http://schemas.openxmlformats.org/drawingml/2006/picture">
                          <pic:nvPicPr>
                            <pic:cNvPr id="119" name="图片 119" descr="D:\work\HolterSystem\文档\注册\送检\最新文件\图片\圈12345\透明\圈3.png圈3"/>
                            <pic:cNvPicPr>
                              <a:picLocks noChangeAspect="1"/>
                            </pic:cNvPicPr>
                          </pic:nvPicPr>
                          <pic:blipFill>
                            <a:blip r:embed="rId63"/>
                            <a:srcRect/>
                            <a:stretch>
                              <a:fillRect/>
                            </a:stretch>
                          </pic:blipFill>
                          <pic:spPr>
                            <a:xfrm>
                              <a:off x="5534" y="723060"/>
                              <a:ext cx="405" cy="406"/>
                            </a:xfrm>
                            <a:prstGeom prst="rect">
                              <a:avLst/>
                            </a:prstGeom>
                          </pic:spPr>
                        </pic:pic>
                        <pic:pic xmlns:pic="http://schemas.openxmlformats.org/drawingml/2006/picture">
                          <pic:nvPicPr>
                            <pic:cNvPr id="120" name="图片 120" descr="D:\work\HolterSystem\文档\注册\送检\最新文件\图片\圈12345\透明\圈4.png圈4"/>
                            <pic:cNvPicPr>
                              <a:picLocks noChangeAspect="1"/>
                            </pic:cNvPicPr>
                          </pic:nvPicPr>
                          <pic:blipFill>
                            <a:blip r:embed="rId71"/>
                            <a:srcRect/>
                            <a:stretch>
                              <a:fillRect/>
                            </a:stretch>
                          </pic:blipFill>
                          <pic:spPr>
                            <a:xfrm>
                              <a:off x="5948" y="725262"/>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pt;margin-top:4.5pt;height:225pt;width:414.5pt;z-index:251670528;mso-width-relative:page;mso-height-relative:page;" coordorigin="2083,721519" coordsize="8290,4500" o:gfxdata="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">
                  <o:lock v:ext="edit" aspectratio="f"/>
                  <v:shape id="_x0000_s1026" o:spid="_x0000_s1026" o:spt="75" alt="D:\work\HolterSystem\文档\注册\送检\最新文件\图片\脱敏文件\012、ST段-已脱敏.PNG012、ST段-已脱敏" type="#_x0000_t75" style="position:absolute;left:2083;top:721519;height:4500;width:8291;" filled="f" o:preferrelative="t" stroked="f" coordsize="21600,21600" o:gfxdata="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p7AzvQAA&#10;ANsAAAAPAAAAAAAAAAEAIAAAACIAAABkcnMvZG93bnJldi54bWxQSwECFAAUAAAACACHTuJAMy8F&#10;njsAAAA5AAAAEAAAAAAAAAABACAAAAAMAQAAZHJzL3NoYXBleG1sLnhtbFBLBQYAAAAABgAGAFsB&#10;AAC2AwAAAAA=&#10;">
                    <v:fill on="f" focussize="0,0"/>
                    <v:stroke on="f"/>
                    <v:imagedata r:id="rId78" o:title=""/>
                    <o:lock v:ext="edit" aspectratio="t"/>
                  </v:shape>
                  <v:shape id="_x0000_s1026" o:spid="_x0000_s1026" o:spt="75" alt="圈1" type="#_x0000_t75" style="position:absolute;left:9128;top:722918;height:406;width:406;" filled="f" o:preferrelative="t" stroked="f" coordsize="21600,21600" o:gfxdata="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TQi5AAAA3AAA&#10;AA8AAAAAAAAAAQAgAAAAIgAAAGRycy9kb3ducmV2LnhtbFBLAQIUABQAAAAIAIdO4kAzLwWeOwAA&#10;ADkAAAAQAAAAAAAAAAEAIAAAAAgBAABkcnMvc2hhcGV4bWwueG1sUEsFBgAAAAAGAAYAWwEAALID&#10;AAAAAA==&#10;">
                    <v:fill on="f" focussize="0,0"/>
                    <v:stroke on="f"/>
                    <v:imagedata r:id="rId29" o:title=""/>
                    <o:lock v:ext="edit" aspectratio="t"/>
                  </v:shape>
                  <v:shape id="_x0000_s1026" o:spid="_x0000_s1026" o:spt="75" alt="D:\work\HolterSystem\文档\注册\送检\最新文件\图片\圈12345\透明\圈2.png圈2" type="#_x0000_t75" style="position:absolute;left:5586;top:721889;height:406;width:405;" filled="f" o:preferrelative="t" stroked="f" coordsize="21600,21600" o:gfxdata="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w5+O/&#10;AAAA3AAAAA8AAAAAAAAAAQAgAAAAIgAAAGRycy9kb3ducmV2LnhtbFBLAQIUABQAAAAIAIdO4kAz&#10;LwWeOwAAADkAAAAQAAAAAAAAAAEAIAAAAA4BAABkcnMvc2hhcGV4bWwueG1sUEsFBgAAAAAGAAYA&#10;WwEAALgDAAAAAA==&#10;">
                    <v:fill on="f" focussize="0,0"/>
                    <v:stroke on="f"/>
                    <v:imagedata r:id="rId30" o:title=""/>
                    <o:lock v:ext="edit" aspectratio="t"/>
                  </v:shape>
                  <v:shape id="_x0000_s1026" o:spid="_x0000_s1026" o:spt="75" alt="D:\work\HolterSystem\文档\注册\送检\最新文件\图片\圈12345\透明\圈3.png圈3" type="#_x0000_t75" style="position:absolute;left:5534;top:723060;height:406;width:405;" filled="f" o:preferrelative="t" stroked="f" coordsize="21600,21600" o:gfxdata="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hrivQAA&#10;ANwAAAAPAAAAAAAAAAEAIAAAACIAAABkcnMvZG93bnJldi54bWxQSwECFAAUAAAACACHTuJAMy8F&#10;njsAAAA5AAAAEAAAAAAAAAABACAAAAAMAQAAZHJzL3NoYXBleG1sLnhtbFBLBQYAAAAABgAGAFsB&#10;AAC2AwAAAAA=&#10;">
                    <v:fill on="f" focussize="0,0"/>
                    <v:stroke on="f"/>
                    <v:imagedata r:id="rId59" o:title=""/>
                    <o:lock v:ext="edit" aspectratio="t"/>
                  </v:shape>
                  <v:shape id="_x0000_s1026" o:spid="_x0000_s1026" o:spt="75" alt="D:\work\HolterSystem\文档\注册\送检\最新文件\图片\圈12345\透明\圈4.png圈4" type="#_x0000_t75" style="position:absolute;left:5948;top:725262;height:406;width:405;" filled="f" o:preferrelative="t" stroked="f" coordsize="21600,21600" o:gfxdata="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3M9o&#10;wAAAANwAAAAPAAAAAAAAAAEAIAAAACIAAABkcnMvZG93bnJldi54bWxQSwECFAAUAAAACACHTuJA&#10;My8FnjsAAAA5AAAAEAAAAAAAAAABACAAAAAPAQAAZHJzL3NoYXBleG1sLnhtbFBLBQYAAAAABgAG&#10;AFsBAAC5AwAAAAA=&#10;">
                    <v:fill on="f" focussize="0,0"/>
                    <v:stroke on="f"/>
                    <v:imagedata r:id="rId67" o:title=""/>
                    <o:lock v:ext="edit" aspectratio="t"/>
                  </v:shape>
                </v:group>
              </w:pict>
            </mc:Fallback>
          </mc:AlternateContent>
        </w:r>
      </w:ins>
    </w:p>
    <w:p w14:paraId="784602BA" w14:textId="77777777" w:rsidR="00CA42D7" w:rsidRDefault="00976F99">
      <w:pPr>
        <w:ind w:firstLine="480"/>
      </w:pPr>
      <w:r>
        <w:t xml:space="preserve">ST </w:t>
      </w:r>
      <w:r>
        <w:t>段（从</w:t>
      </w:r>
      <w:r>
        <w:t xml:space="preserve">QRS </w:t>
      </w:r>
      <w:r>
        <w:t>综合波后的</w:t>
      </w:r>
      <w:r>
        <w:t xml:space="preserve">J </w:t>
      </w:r>
      <w:r>
        <w:t>点开始到</w:t>
      </w:r>
      <w:r>
        <w:t xml:space="preserve">T </w:t>
      </w:r>
      <w:r>
        <w:t>波的起点）用来评估</w:t>
      </w:r>
      <w:r>
        <w:rPr>
          <w:rFonts w:hint="eastAsia"/>
        </w:rPr>
        <w:t>什么时候</w:t>
      </w:r>
      <w:r>
        <w:t xml:space="preserve">ST </w:t>
      </w:r>
      <w:r>
        <w:t>段会转变为一项</w:t>
      </w:r>
      <w:r>
        <w:t xml:space="preserve">ST </w:t>
      </w:r>
      <w:r>
        <w:t>事件。每项</w:t>
      </w:r>
      <w:r>
        <w:t xml:space="preserve">ST </w:t>
      </w:r>
      <w:r>
        <w:t>事件将记</w:t>
      </w:r>
      <w:r>
        <w:rPr>
          <w:rFonts w:hint="eastAsia"/>
        </w:rPr>
        <w:t>录其开始时间、结束时间、时长、平均幅值和发生导联。</w:t>
      </w:r>
    </w:p>
    <w:p w14:paraId="30E3871E" w14:textId="77777777" w:rsidR="00CA42D7" w:rsidRDefault="00976F99">
      <w:pPr>
        <w:ind w:firstLineChars="0" w:firstLine="0"/>
      </w:pPr>
      <w:r>
        <w:rPr>
          <w:rFonts w:hint="eastAsia"/>
        </w:rPr>
        <w:t>本功能页面用来进行：</w:t>
      </w:r>
    </w:p>
    <w:p w14:paraId="23C352F5" w14:textId="77777777" w:rsidR="00CA42D7" w:rsidRDefault="00976F99">
      <w:pPr>
        <w:ind w:firstLineChars="0" w:firstLine="0"/>
      </w:pPr>
      <w:r>
        <w:rPr>
          <w:rFonts w:hint="eastAsia"/>
        </w:rPr>
        <w:t>1.</w:t>
      </w:r>
      <w:r>
        <w:t xml:space="preserve"> </w:t>
      </w:r>
      <w:r>
        <w:t>验证算法生成的</w:t>
      </w:r>
      <w:r>
        <w:t xml:space="preserve">ST </w:t>
      </w:r>
      <w:r>
        <w:t>事件。</w:t>
      </w:r>
    </w:p>
    <w:p w14:paraId="1752384E" w14:textId="77777777" w:rsidR="00CA42D7" w:rsidRDefault="00976F99">
      <w:pPr>
        <w:ind w:firstLineChars="0" w:firstLine="0"/>
      </w:pPr>
      <w:r>
        <w:rPr>
          <w:rFonts w:hint="eastAsia"/>
        </w:rPr>
        <w:t>2.</w:t>
      </w:r>
      <w:r>
        <w:t xml:space="preserve"> </w:t>
      </w:r>
      <w:r>
        <w:t>查看长时间</w:t>
      </w:r>
      <w:r>
        <w:t xml:space="preserve">ST </w:t>
      </w:r>
      <w:r>
        <w:t>变化趋势。</w:t>
      </w:r>
    </w:p>
    <w:p w14:paraId="4846BDC2" w14:textId="77777777" w:rsidR="00CA42D7" w:rsidRDefault="00976F99">
      <w:pPr>
        <w:ind w:firstLineChars="0" w:firstLine="0"/>
      </w:pPr>
      <w:r>
        <w:rPr>
          <w:rFonts w:hint="eastAsia"/>
        </w:rPr>
        <w:t>本功能页面提供</w:t>
      </w:r>
      <w:r>
        <w:t xml:space="preserve">ST </w:t>
      </w:r>
      <w:r>
        <w:t>事件</w:t>
      </w:r>
      <w:r>
        <w:rPr>
          <w:rFonts w:hint="eastAsia"/>
        </w:rPr>
        <w:t>统计</w:t>
      </w:r>
      <w:r>
        <w:t>列表显示</w:t>
      </w:r>
      <w:r>
        <w:rPr>
          <w:rFonts w:hint="eastAsia"/>
        </w:rPr>
        <w:t>、</w:t>
      </w:r>
      <w:r>
        <w:t xml:space="preserve">ST </w:t>
      </w:r>
      <w:r>
        <w:t>趋势图浏览、</w:t>
      </w:r>
      <w:r>
        <w:rPr>
          <w:rFonts w:hint="eastAsia"/>
        </w:rPr>
        <w:t>心率趋势图浏览以及心电图显示和测量。</w:t>
      </w:r>
    </w:p>
    <w:p w14:paraId="5CEAA8DF" w14:textId="77777777" w:rsidR="00CA42D7" w:rsidRDefault="00976F99">
      <w:pPr>
        <w:ind w:firstLineChars="0" w:firstLine="0"/>
      </w:pPr>
      <w:r>
        <w:rPr>
          <w:rFonts w:hint="eastAsia"/>
        </w:rPr>
        <w:t>本功能界面由以下部分组成：</w:t>
      </w:r>
    </w:p>
    <w:p w14:paraId="315D5458" w14:textId="77777777" w:rsidR="00CA42D7" w:rsidRDefault="00976F99">
      <w:pPr>
        <w:ind w:firstLineChars="0" w:firstLine="0"/>
        <w:rPr>
          <w:b/>
          <w:bCs/>
        </w:rPr>
      </w:pPr>
      <w:r>
        <w:rPr>
          <w:rFonts w:hint="eastAsia"/>
          <w:b/>
          <w:bCs/>
        </w:rPr>
        <w:t>区域</w:t>
      </w:r>
      <w:r>
        <w:rPr>
          <w:rFonts w:hint="eastAsia"/>
          <w:b/>
          <w:bCs/>
        </w:rPr>
        <w:t>1</w:t>
      </w:r>
      <w:r>
        <w:rPr>
          <w:rFonts w:hint="eastAsia"/>
          <w:b/>
          <w:bCs/>
        </w:rPr>
        <w:t>：</w:t>
      </w:r>
      <w:r>
        <w:rPr>
          <w:b/>
          <w:bCs/>
        </w:rPr>
        <w:t xml:space="preserve">ST </w:t>
      </w:r>
      <w:r>
        <w:rPr>
          <w:b/>
          <w:bCs/>
        </w:rPr>
        <w:t>事件列表</w:t>
      </w:r>
    </w:p>
    <w:p w14:paraId="64798BEF" w14:textId="77777777" w:rsidR="00CA42D7" w:rsidRDefault="00976F99">
      <w:pPr>
        <w:ind w:firstLineChars="0" w:firstLine="0"/>
        <w:rPr>
          <w:b/>
          <w:bCs/>
        </w:rPr>
      </w:pPr>
      <w:r>
        <w:t>显示</w:t>
      </w:r>
      <w:r>
        <w:t xml:space="preserve">ST </w:t>
      </w:r>
      <w:r>
        <w:t>事件发生时刻、持续时间以及</w:t>
      </w:r>
      <w:r>
        <w:t xml:space="preserve">ST </w:t>
      </w:r>
      <w:r>
        <w:t>压低</w:t>
      </w:r>
      <w:r>
        <w:t>/</w:t>
      </w:r>
      <w:r>
        <w:rPr>
          <w:rFonts w:hint="eastAsia"/>
        </w:rPr>
        <w:t>抬高幅值。</w:t>
      </w:r>
    </w:p>
    <w:p w14:paraId="25FA331B" w14:textId="77777777" w:rsidR="00CA42D7" w:rsidRDefault="00976F99">
      <w:pPr>
        <w:ind w:firstLineChars="0" w:firstLine="0"/>
        <w:rPr>
          <w:b/>
          <w:bCs/>
        </w:rPr>
      </w:pPr>
      <w:r>
        <w:rPr>
          <w:rFonts w:hint="eastAsia"/>
          <w:b/>
          <w:bCs/>
        </w:rPr>
        <w:t>区域</w:t>
      </w:r>
      <w:r>
        <w:rPr>
          <w:rFonts w:hint="eastAsia"/>
          <w:b/>
          <w:bCs/>
        </w:rPr>
        <w:t>2</w:t>
      </w:r>
      <w:r>
        <w:rPr>
          <w:rFonts w:hint="eastAsia"/>
          <w:b/>
          <w:bCs/>
        </w:rPr>
        <w:t>：</w:t>
      </w:r>
      <w:r>
        <w:rPr>
          <w:b/>
          <w:bCs/>
        </w:rPr>
        <w:t>心率趋势图</w:t>
      </w:r>
    </w:p>
    <w:p w14:paraId="0A876023" w14:textId="77777777" w:rsidR="00CA42D7" w:rsidRDefault="00976F99">
      <w:pPr>
        <w:ind w:firstLineChars="0" w:firstLine="0"/>
        <w:rPr>
          <w:b/>
          <w:bCs/>
        </w:rPr>
      </w:pPr>
      <w:r>
        <w:t>显示按分钟统计的平均心率</w:t>
      </w:r>
      <w:r>
        <w:rPr>
          <w:rFonts w:hint="eastAsia"/>
        </w:rPr>
        <w:t>趋势图。</w:t>
      </w:r>
    </w:p>
    <w:p w14:paraId="067FE394" w14:textId="77777777" w:rsidR="00CA42D7" w:rsidRDefault="00976F99">
      <w:pPr>
        <w:ind w:firstLineChars="0" w:firstLine="0"/>
        <w:rPr>
          <w:b/>
          <w:bCs/>
        </w:rPr>
      </w:pPr>
      <w:r>
        <w:rPr>
          <w:rFonts w:hint="eastAsia"/>
          <w:b/>
          <w:bCs/>
        </w:rPr>
        <w:t>区域</w:t>
      </w:r>
      <w:r>
        <w:rPr>
          <w:rFonts w:hint="eastAsia"/>
          <w:b/>
          <w:bCs/>
        </w:rPr>
        <w:t>3</w:t>
      </w:r>
      <w:r>
        <w:rPr>
          <w:rFonts w:hint="eastAsia"/>
          <w:b/>
          <w:bCs/>
        </w:rPr>
        <w:t>：</w:t>
      </w:r>
      <w:r>
        <w:rPr>
          <w:b/>
          <w:bCs/>
        </w:rPr>
        <w:t xml:space="preserve">ST </w:t>
      </w:r>
      <w:r>
        <w:rPr>
          <w:b/>
          <w:bCs/>
        </w:rPr>
        <w:t>趋势图</w:t>
      </w:r>
    </w:p>
    <w:p w14:paraId="734A5577" w14:textId="77777777" w:rsidR="00CA42D7" w:rsidRDefault="00976F99">
      <w:pPr>
        <w:ind w:firstLineChars="0" w:firstLine="0"/>
        <w:rPr>
          <w:b/>
          <w:bCs/>
        </w:rPr>
      </w:pPr>
      <w:r>
        <w:rPr>
          <w:rFonts w:hint="eastAsia"/>
        </w:rPr>
        <w:t>1.</w:t>
      </w:r>
      <w:r>
        <w:t xml:space="preserve"> </w:t>
      </w:r>
      <w:r>
        <w:t>显示分钟平均的</w:t>
      </w:r>
      <w:r>
        <w:t xml:space="preserve">ST </w:t>
      </w:r>
      <w:r>
        <w:t>趋势图。</w:t>
      </w:r>
    </w:p>
    <w:p w14:paraId="05BDB8FC" w14:textId="77777777" w:rsidR="00CA42D7" w:rsidRDefault="00976F99">
      <w:pPr>
        <w:ind w:firstLineChars="0" w:firstLine="0"/>
      </w:pPr>
      <w:r>
        <w:rPr>
          <w:rFonts w:hint="eastAsia"/>
        </w:rPr>
        <w:lastRenderedPageBreak/>
        <w:t>2.</w:t>
      </w:r>
      <w:r>
        <w:t xml:space="preserve"> </w:t>
      </w:r>
      <w:r>
        <w:t>当鼠标在</w:t>
      </w:r>
      <w:r>
        <w:t xml:space="preserve">ST </w:t>
      </w:r>
      <w:r>
        <w:t>趋势图任一位置点击时，趋势图的</w:t>
      </w:r>
      <w:r>
        <w:rPr>
          <w:rFonts w:hint="eastAsia"/>
        </w:rPr>
        <w:t>信息小窗口将显示该位置的时间和</w:t>
      </w:r>
      <w:r>
        <w:t xml:space="preserve">ST </w:t>
      </w:r>
      <w:r>
        <w:t>幅值（分</w:t>
      </w:r>
      <w:r>
        <w:rPr>
          <w:rFonts w:hint="eastAsia"/>
        </w:rPr>
        <w:t>钟平均）</w:t>
      </w:r>
    </w:p>
    <w:p w14:paraId="5A6E4DAC" w14:textId="77777777" w:rsidR="00CA42D7" w:rsidRDefault="00976F99">
      <w:pPr>
        <w:ind w:firstLineChars="0" w:firstLine="0"/>
      </w:pPr>
      <w:r>
        <w:rPr>
          <w:rFonts w:hint="eastAsia"/>
        </w:rPr>
        <w:t>3.</w:t>
      </w:r>
      <w:r>
        <w:t xml:space="preserve"> </w:t>
      </w:r>
      <w:r>
        <w:t>同时下方的心电图编辑窗口显示该时刻的心电图，在心电图上可以进行测量操作。</w:t>
      </w:r>
    </w:p>
    <w:p w14:paraId="54A6AD2E" w14:textId="77777777" w:rsidR="00CA42D7" w:rsidRDefault="00976F99">
      <w:pPr>
        <w:ind w:firstLineChars="0" w:firstLine="0"/>
        <w:rPr>
          <w:b/>
          <w:bCs/>
        </w:rPr>
      </w:pPr>
      <w:r>
        <w:rPr>
          <w:rFonts w:hint="eastAsia"/>
        </w:rPr>
        <w:t>4.</w:t>
      </w:r>
      <w:r>
        <w:t xml:space="preserve"> </w:t>
      </w:r>
      <w:r>
        <w:t>导联</w:t>
      </w:r>
      <w:r>
        <w:rPr>
          <w:rFonts w:hint="eastAsia"/>
        </w:rPr>
        <w:t>勾选框，</w:t>
      </w:r>
      <w:r>
        <w:t>可以选择趋势图</w:t>
      </w:r>
      <w:r>
        <w:rPr>
          <w:rFonts w:hint="eastAsia"/>
        </w:rPr>
        <w:t>的导联。</w:t>
      </w:r>
    </w:p>
    <w:p w14:paraId="194E948E" w14:textId="77777777" w:rsidR="00CA42D7" w:rsidRDefault="00976F99">
      <w:pPr>
        <w:ind w:firstLineChars="0" w:firstLine="0"/>
        <w:rPr>
          <w:b/>
          <w:bCs/>
        </w:rPr>
      </w:pPr>
      <w:r>
        <w:rPr>
          <w:rFonts w:hint="eastAsia"/>
          <w:b/>
          <w:bCs/>
        </w:rPr>
        <w:t>区域</w:t>
      </w:r>
      <w:r>
        <w:rPr>
          <w:rFonts w:hint="eastAsia"/>
          <w:b/>
          <w:bCs/>
        </w:rPr>
        <w:t>4</w:t>
      </w:r>
      <w:r>
        <w:rPr>
          <w:rFonts w:hint="eastAsia"/>
          <w:b/>
          <w:bCs/>
        </w:rPr>
        <w:t>：</w:t>
      </w:r>
      <w:r>
        <w:rPr>
          <w:b/>
          <w:bCs/>
        </w:rPr>
        <w:t>心电图编辑窗口</w:t>
      </w:r>
    </w:p>
    <w:p w14:paraId="76A5D311" w14:textId="77777777" w:rsidR="00CA42D7" w:rsidRDefault="00976F99">
      <w:pPr>
        <w:ind w:firstLineChars="0" w:firstLine="0"/>
      </w:pPr>
      <w:r>
        <w:rPr>
          <w:rFonts w:hint="eastAsia"/>
        </w:rPr>
        <w:t>1.</w:t>
      </w:r>
      <w:r>
        <w:t xml:space="preserve"> </w:t>
      </w:r>
      <w:r>
        <w:rPr>
          <w:rFonts w:hint="eastAsia"/>
        </w:rPr>
        <w:t>显示放大的心电图。</w:t>
      </w:r>
    </w:p>
    <w:p w14:paraId="529F17F4" w14:textId="77777777" w:rsidR="00CA42D7" w:rsidRDefault="00976F99">
      <w:pPr>
        <w:ind w:firstLineChars="0" w:firstLine="0"/>
      </w:pPr>
      <w:r>
        <w:rPr>
          <w:rFonts w:hint="eastAsia"/>
        </w:rPr>
        <w:t>2.</w:t>
      </w:r>
      <w:r>
        <w:t xml:space="preserve"> </w:t>
      </w:r>
      <w:r>
        <w:t>提供编辑操作。</w:t>
      </w:r>
    </w:p>
    <w:p w14:paraId="3C66D152" w14:textId="77777777" w:rsidR="00CA42D7" w:rsidRDefault="00976F99">
      <w:pPr>
        <w:ind w:firstLineChars="0" w:firstLine="0"/>
      </w:pPr>
      <w:r>
        <w:rPr>
          <w:rFonts w:hint="eastAsia"/>
        </w:rPr>
        <w:t>3.</w:t>
      </w:r>
      <w:r>
        <w:t xml:space="preserve"> </w:t>
      </w:r>
      <w:r>
        <w:t>详细请参见</w:t>
      </w:r>
      <w:r>
        <w:rPr>
          <w:rFonts w:hint="eastAsia"/>
        </w:rPr>
        <w:t>“</w:t>
      </w:r>
      <w:r>
        <w:t>通用心电图编辑窗口</w:t>
      </w:r>
      <w:r>
        <w:rPr>
          <w:rFonts w:hint="eastAsia"/>
        </w:rPr>
        <w:t>”</w:t>
      </w:r>
      <w:r>
        <w:t>。</w:t>
      </w:r>
    </w:p>
    <w:p w14:paraId="4F78FCEC" w14:textId="77777777" w:rsidR="00CA42D7" w:rsidRDefault="00976F99">
      <w:pPr>
        <w:pStyle w:val="2"/>
        <w:ind w:firstLineChars="0" w:firstLine="0"/>
      </w:pPr>
      <w:bookmarkStart w:id="1511" w:name="_Toc6787"/>
      <w:bookmarkStart w:id="1512" w:name="_Toc8918"/>
      <w:bookmarkStart w:id="1513" w:name="_Toc2759"/>
      <w:bookmarkStart w:id="1514" w:name="_Toc18372"/>
      <w:bookmarkStart w:id="1515" w:name="_Toc31302"/>
      <w:bookmarkStart w:id="1516" w:name="_Toc32647"/>
      <w:bookmarkStart w:id="1517" w:name="_Toc30083"/>
      <w:bookmarkStart w:id="1518" w:name="_Toc4402"/>
      <w:bookmarkStart w:id="1519" w:name="_Toc38631400"/>
      <w:bookmarkStart w:id="1520" w:name="_Toc11950"/>
      <w:bookmarkStart w:id="1521" w:name="_Toc15534"/>
      <w:bookmarkStart w:id="1522" w:name="_Toc40880767"/>
      <w:bookmarkStart w:id="1523" w:name="_Toc13838"/>
      <w:bookmarkStart w:id="1524" w:name="_Toc1887"/>
      <w:bookmarkStart w:id="1525" w:name="_Toc7040"/>
      <w:bookmarkStart w:id="1526" w:name="_Toc7271"/>
      <w:bookmarkStart w:id="1527" w:name="_Toc28556"/>
      <w:bookmarkStart w:id="1528" w:name="_Toc17680"/>
      <w:bookmarkStart w:id="1529" w:name="_Toc8339"/>
      <w:bookmarkStart w:id="1530" w:name="_Toc32550"/>
      <w:bookmarkStart w:id="1531" w:name="_Toc31790"/>
      <w:bookmarkStart w:id="1532" w:name="_Toc3217"/>
      <w:bookmarkStart w:id="1533" w:name="_Toc29938"/>
      <w:bookmarkStart w:id="1534" w:name="_Toc10560"/>
      <w:bookmarkStart w:id="1535" w:name="_Toc21284"/>
      <w:bookmarkStart w:id="1536" w:name="_Toc28795"/>
      <w:bookmarkStart w:id="1537" w:name="_Toc5534"/>
      <w:r>
        <w:t>5</w:t>
      </w:r>
      <w:r>
        <w:rPr>
          <w:rFonts w:hint="eastAsia"/>
        </w:rPr>
        <w:t>.9 H</w:t>
      </w:r>
      <w:r>
        <w:t>RV</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6F8BC42C" w14:textId="77777777" w:rsidR="00CA42D7" w:rsidRDefault="00976F99">
      <w:pPr>
        <w:ind w:firstLineChars="0" w:firstLine="0"/>
        <w:rPr>
          <w:b/>
          <w:bCs/>
        </w:rPr>
      </w:pPr>
      <w:r>
        <w:rPr>
          <w:rFonts w:hint="eastAsia"/>
          <w:b/>
          <w:bCs/>
        </w:rPr>
        <w:t>H</w:t>
      </w:r>
      <w:r>
        <w:rPr>
          <w:b/>
          <w:bCs/>
        </w:rPr>
        <w:t>RV</w:t>
      </w:r>
      <w:r>
        <w:rPr>
          <w:rFonts w:hint="eastAsia"/>
          <w:b/>
          <w:bCs/>
        </w:rPr>
        <w:t>由以下功能页面组成：</w:t>
      </w:r>
    </w:p>
    <w:p w14:paraId="5FF1AF0A" w14:textId="77777777" w:rsidR="00CA42D7" w:rsidRDefault="00976F99">
      <w:pPr>
        <w:pStyle w:val="3"/>
        <w:ind w:firstLineChars="0" w:firstLine="0"/>
      </w:pPr>
      <w:bookmarkStart w:id="1538" w:name="_Toc12016"/>
      <w:bookmarkStart w:id="1539" w:name="_Toc13526"/>
      <w:bookmarkStart w:id="1540" w:name="_Toc9052"/>
      <w:bookmarkStart w:id="1541" w:name="_Toc18019"/>
      <w:bookmarkStart w:id="1542" w:name="_Toc9328"/>
      <w:bookmarkStart w:id="1543" w:name="_Toc40880768"/>
      <w:bookmarkStart w:id="1544" w:name="_Toc1937"/>
      <w:bookmarkStart w:id="1545" w:name="_Toc23696"/>
      <w:bookmarkStart w:id="1546" w:name="_Toc1794"/>
      <w:bookmarkStart w:id="1547" w:name="_Toc4531"/>
      <w:bookmarkStart w:id="1548" w:name="_Toc38631401"/>
      <w:bookmarkStart w:id="1549" w:name="_Toc6233"/>
      <w:bookmarkStart w:id="1550" w:name="_Toc26565"/>
      <w:bookmarkStart w:id="1551" w:name="_Toc26729"/>
      <w:bookmarkStart w:id="1552" w:name="_Toc24291"/>
      <w:bookmarkStart w:id="1553" w:name="_Toc31957"/>
      <w:bookmarkStart w:id="1554" w:name="_Toc4653"/>
      <w:bookmarkStart w:id="1555" w:name="_Toc10941"/>
      <w:bookmarkStart w:id="1556" w:name="_Toc27324"/>
      <w:bookmarkStart w:id="1557" w:name="_Toc32738"/>
      <w:bookmarkStart w:id="1558" w:name="_Toc32360"/>
      <w:bookmarkStart w:id="1559" w:name="_Toc10461"/>
      <w:bookmarkStart w:id="1560" w:name="_Toc10764"/>
      <w:bookmarkStart w:id="1561" w:name="_Toc13503"/>
      <w:bookmarkStart w:id="1562" w:name="_Toc10438"/>
      <w:bookmarkStart w:id="1563" w:name="_Toc21321"/>
      <w:bookmarkStart w:id="1564" w:name="_Toc14028"/>
      <w:r>
        <w:rPr>
          <w:rFonts w:hint="eastAsia"/>
        </w:rPr>
        <w:t xml:space="preserve">5.9.1 </w:t>
      </w:r>
      <w:r>
        <w:rPr>
          <w:rFonts w:hint="eastAsia"/>
        </w:rPr>
        <w:t>时域分析</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14:paraId="55D4F191" w14:textId="77777777" w:rsidR="00CA42D7" w:rsidRDefault="00976F99">
      <w:pPr>
        <w:ind w:firstLine="480"/>
      </w:pPr>
      <w:r>
        <w:rPr>
          <w:noProof/>
        </w:rPr>
        <w:drawing>
          <wp:anchor distT="0" distB="0" distL="114300" distR="114300" simplePos="0" relativeHeight="251651072" behindDoc="0" locked="0" layoutInCell="1" allowOverlap="1" wp14:anchorId="51033536" wp14:editId="031D2CFE">
            <wp:simplePos x="0" y="0"/>
            <wp:positionH relativeFrom="margin">
              <wp:posOffset>93345</wp:posOffset>
            </wp:positionH>
            <wp:positionV relativeFrom="paragraph">
              <wp:posOffset>390525</wp:posOffset>
            </wp:positionV>
            <wp:extent cx="5080000" cy="2753995"/>
            <wp:effectExtent l="0" t="0" r="6350" b="8255"/>
            <wp:wrapSquare wrapText="bothSides"/>
            <wp:docPr id="101" name="图片 101" descr="D:\work\HolterSystem\文档\注册\送检\最新文件\图片\脱敏文件\013、HRV时域分析-已脱敏.PNG013、HRV时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work\HolterSystem\文档\注册\送检\最新文件\图片\脱敏文件\013、HRV时域分析-已脱敏.PNG013、HRV时域分析-已脱敏"/>
                    <pic:cNvPicPr>
                      <a:picLocks noChangeAspect="1"/>
                    </pic:cNvPicPr>
                  </pic:nvPicPr>
                  <pic:blipFill>
                    <a:blip r:embed="rId79"/>
                    <a:srcRect/>
                    <a:stretch>
                      <a:fillRect/>
                    </a:stretch>
                  </pic:blipFill>
                  <pic:spPr>
                    <a:xfrm>
                      <a:off x="0" y="0"/>
                      <a:ext cx="5080000" cy="2753995"/>
                    </a:xfrm>
                    <a:prstGeom prst="rect">
                      <a:avLst/>
                    </a:prstGeom>
                  </pic:spPr>
                </pic:pic>
              </a:graphicData>
            </a:graphic>
          </wp:anchor>
        </w:drawing>
      </w:r>
    </w:p>
    <w:p w14:paraId="654426D5" w14:textId="77777777" w:rsidR="00CA42D7" w:rsidRDefault="00976F99">
      <w:pPr>
        <w:ind w:firstLineChars="0" w:firstLine="0"/>
      </w:pPr>
      <w:r>
        <w:rPr>
          <w:rFonts w:hint="eastAsia"/>
        </w:rPr>
        <w:t>时域趋势图包括以下参数：</w:t>
      </w:r>
    </w:p>
    <w:p w14:paraId="0292AD72" w14:textId="77777777" w:rsidR="00CA42D7" w:rsidRDefault="00976F99">
      <w:pPr>
        <w:ind w:firstLineChars="0" w:firstLine="0"/>
      </w:pPr>
      <w:r>
        <w:rPr>
          <w:rFonts w:hint="eastAsia"/>
          <w:b/>
          <w:bCs/>
        </w:rPr>
        <w:t>S</w:t>
      </w:r>
      <w:r>
        <w:rPr>
          <w:b/>
          <w:bCs/>
        </w:rPr>
        <w:t>DNN</w:t>
      </w:r>
      <w:r>
        <w:rPr>
          <w:rFonts w:hint="eastAsia"/>
        </w:rPr>
        <w:t>（</w:t>
      </w:r>
      <w:r>
        <w:rPr>
          <w:rFonts w:hint="eastAsia"/>
        </w:rPr>
        <w:t>m</w:t>
      </w:r>
      <w:r>
        <w:t>s</w:t>
      </w:r>
      <w:r>
        <w:rPr>
          <w:rFonts w:hint="eastAsia"/>
        </w:rPr>
        <w:t>）：正常窦性</w:t>
      </w:r>
      <w:r>
        <w:t xml:space="preserve">RR </w:t>
      </w:r>
      <w:r>
        <w:t>间期标准差</w:t>
      </w:r>
      <w:r>
        <w:rPr>
          <w:rFonts w:hint="eastAsia"/>
        </w:rPr>
        <w:t>，正常范围为</w:t>
      </w:r>
      <w:r>
        <w:t>100 ~ 150</w:t>
      </w:r>
      <w:r>
        <w:t>；小于</w:t>
      </w:r>
      <w:r>
        <w:t>50</w:t>
      </w:r>
      <w:r>
        <w:t>为异</w:t>
      </w:r>
      <w:r>
        <w:lastRenderedPageBreak/>
        <w:t>常。</w:t>
      </w:r>
    </w:p>
    <w:p w14:paraId="5014AFC0" w14:textId="77777777" w:rsidR="00CA42D7" w:rsidRDefault="00976F99">
      <w:pPr>
        <w:ind w:firstLineChars="0" w:firstLine="0"/>
      </w:pPr>
      <w:r>
        <w:rPr>
          <w:b/>
          <w:bCs/>
        </w:rPr>
        <w:t>SDANN</w:t>
      </w:r>
      <w:r>
        <w:rPr>
          <w:rFonts w:hint="eastAsia"/>
        </w:rPr>
        <w:t>（</w:t>
      </w:r>
      <w:r>
        <w:rPr>
          <w:rFonts w:hint="eastAsia"/>
        </w:rPr>
        <w:t>m</w:t>
      </w:r>
      <w:r>
        <w:t>s</w:t>
      </w:r>
      <w:r>
        <w:rPr>
          <w:rFonts w:hint="eastAsia"/>
        </w:rPr>
        <w:t>）：</w:t>
      </w:r>
      <w:r>
        <w:t>均值标准差</w:t>
      </w:r>
      <w:r>
        <w:rPr>
          <w:rFonts w:hint="eastAsia"/>
        </w:rPr>
        <w:t>，</w:t>
      </w:r>
      <w:r>
        <w:t>在一段时间内</w:t>
      </w:r>
      <w:r>
        <w:t>NN</w:t>
      </w:r>
      <w:r>
        <w:t>间期的平均值，再计算这些平均值的标准差。正常范围为</w:t>
      </w:r>
      <w:r>
        <w:t>80 ~ 140</w:t>
      </w:r>
      <w:r>
        <w:t>；小于</w:t>
      </w:r>
      <w:r>
        <w:t>50</w:t>
      </w:r>
      <w:r>
        <w:t>为异常。</w:t>
      </w:r>
    </w:p>
    <w:p w14:paraId="44A74194" w14:textId="77777777" w:rsidR="00CA42D7" w:rsidRDefault="00976F99">
      <w:pPr>
        <w:ind w:firstLineChars="0" w:firstLine="0"/>
      </w:pPr>
      <w:r>
        <w:rPr>
          <w:rFonts w:hint="eastAsia"/>
          <w:b/>
          <w:bCs/>
        </w:rPr>
        <w:t>R</w:t>
      </w:r>
      <w:r>
        <w:rPr>
          <w:b/>
          <w:bCs/>
        </w:rPr>
        <w:t>MSSD</w:t>
      </w:r>
      <w:r>
        <w:rPr>
          <w:rFonts w:hint="eastAsia"/>
        </w:rPr>
        <w:t>（</w:t>
      </w:r>
      <w:r>
        <w:rPr>
          <w:rFonts w:hint="eastAsia"/>
        </w:rPr>
        <w:t>m</w:t>
      </w:r>
      <w:r>
        <w:t>s</w:t>
      </w:r>
      <w:r>
        <w:rPr>
          <w:rFonts w:hint="eastAsia"/>
        </w:rPr>
        <w:t>）：相邻正常窦性</w:t>
      </w:r>
      <w:r>
        <w:t xml:space="preserve">RR </w:t>
      </w:r>
      <w:r>
        <w:t>间期差值的均方根值</w:t>
      </w:r>
      <w:r>
        <w:rPr>
          <w:rFonts w:hint="eastAsia"/>
        </w:rPr>
        <w:t>，正常范围为</w:t>
      </w:r>
      <w:r>
        <w:t>15 ~ 45</w:t>
      </w:r>
      <w:r>
        <w:t>；小于</w:t>
      </w:r>
      <w:r>
        <w:t>15</w:t>
      </w:r>
      <w:r>
        <w:t>为降低。</w:t>
      </w:r>
    </w:p>
    <w:p w14:paraId="5F8B99AA" w14:textId="77777777" w:rsidR="00CA42D7" w:rsidRDefault="00976F99">
      <w:pPr>
        <w:ind w:firstLineChars="0" w:firstLine="0"/>
      </w:pPr>
      <w:r>
        <w:rPr>
          <w:b/>
          <w:bCs/>
        </w:rPr>
        <w:t>SDSD</w:t>
      </w:r>
      <w:r>
        <w:rPr>
          <w:rFonts w:hint="eastAsia"/>
        </w:rPr>
        <w:t>（</w:t>
      </w:r>
      <w:r>
        <w:rPr>
          <w:rFonts w:hint="eastAsia"/>
        </w:rPr>
        <w:t>m</w:t>
      </w:r>
      <w:r>
        <w:t>s</w:t>
      </w:r>
      <w:r>
        <w:rPr>
          <w:rFonts w:hint="eastAsia"/>
        </w:rPr>
        <w:t>）</w:t>
      </w:r>
      <w:r>
        <w:t>：差值标准差</w:t>
      </w:r>
      <w:r>
        <w:rPr>
          <w:rFonts w:hint="eastAsia"/>
        </w:rPr>
        <w:t>，</w:t>
      </w:r>
      <w:r>
        <w:t>全部相邻</w:t>
      </w:r>
      <w:r>
        <w:t>NN</w:t>
      </w:r>
      <w:r>
        <w:t>间期长度之差的标准差。</w:t>
      </w:r>
    </w:p>
    <w:p w14:paraId="0992F2DE" w14:textId="77777777" w:rsidR="00CA42D7" w:rsidRDefault="00976F99">
      <w:pPr>
        <w:ind w:firstLineChars="0" w:firstLine="0"/>
      </w:pPr>
      <w:r>
        <w:rPr>
          <w:b/>
          <w:bCs/>
        </w:rPr>
        <w:t>NN50</w:t>
      </w:r>
      <w:r>
        <w:t>：全部</w:t>
      </w:r>
      <w:r>
        <w:t>NN</w:t>
      </w:r>
      <w:r>
        <w:t>间期中，相邻的</w:t>
      </w:r>
      <w:r>
        <w:t xml:space="preserve">NN </w:t>
      </w:r>
      <w:r>
        <w:t>间期之间长度差大于</w:t>
      </w:r>
      <w:r>
        <w:t>50ms</w:t>
      </w:r>
      <w:r>
        <w:t>的个数。</w:t>
      </w:r>
    </w:p>
    <w:p w14:paraId="657BD589" w14:textId="77777777" w:rsidR="00CA42D7" w:rsidRDefault="00976F99">
      <w:pPr>
        <w:ind w:firstLineChars="0" w:firstLine="0"/>
      </w:pPr>
      <w:r>
        <w:rPr>
          <w:rFonts w:hint="eastAsia"/>
          <w:b/>
          <w:bCs/>
        </w:rPr>
        <w:t>P</w:t>
      </w:r>
      <w:r>
        <w:rPr>
          <w:b/>
          <w:bCs/>
        </w:rPr>
        <w:t>NN</w:t>
      </w:r>
      <w:r>
        <w:rPr>
          <w:rFonts w:hint="eastAsia"/>
          <w:b/>
          <w:bCs/>
        </w:rPr>
        <w:t>50</w:t>
      </w:r>
      <w:r>
        <w:rPr>
          <w:rFonts w:hint="eastAsia"/>
        </w:rPr>
        <w:t>（</w:t>
      </w:r>
      <w:r>
        <w:rPr>
          <w:rFonts w:hint="eastAsia"/>
        </w:rPr>
        <w:t>%</w:t>
      </w:r>
      <w:r>
        <w:rPr>
          <w:rFonts w:hint="eastAsia"/>
        </w:rPr>
        <w:t>）：</w:t>
      </w:r>
      <w:r>
        <w:t xml:space="preserve">NN50 </w:t>
      </w:r>
      <w:r>
        <w:t>正常范围为</w:t>
      </w:r>
      <w:r>
        <w:t>1% ~ 12%</w:t>
      </w:r>
      <w:r>
        <w:rPr>
          <w:rFonts w:hint="eastAsia"/>
        </w:rPr>
        <w:t>，</w:t>
      </w:r>
      <w:r>
        <w:t>小于</w:t>
      </w:r>
      <w:r>
        <w:t>0.75%</w:t>
      </w:r>
      <w:r>
        <w:t>为异常。除以总的</w:t>
      </w:r>
      <w:r>
        <w:t>NN</w:t>
      </w:r>
      <w:r>
        <w:t>间期的个数，以百分比表示。</w:t>
      </w:r>
      <w:r>
        <w:t xml:space="preserve"> </w:t>
      </w:r>
    </w:p>
    <w:p w14:paraId="5ABBCD06" w14:textId="77777777" w:rsidR="00CA42D7" w:rsidRDefault="00976F99">
      <w:pPr>
        <w:ind w:firstLineChars="0" w:firstLine="0"/>
      </w:pPr>
      <w:r>
        <w:rPr>
          <w:rFonts w:hint="eastAsia"/>
          <w:b/>
          <w:bCs/>
        </w:rPr>
        <w:t>三角指数</w:t>
      </w:r>
      <w:r>
        <w:rPr>
          <w:rFonts w:hint="eastAsia"/>
        </w:rPr>
        <w:t>：</w:t>
      </w:r>
      <w:r>
        <w:t xml:space="preserve">RR </w:t>
      </w:r>
      <w:r>
        <w:t>间期总数除以</w:t>
      </w:r>
      <w:r>
        <w:t xml:space="preserve">RR </w:t>
      </w:r>
      <w:r>
        <w:t>间期直方图的高</w:t>
      </w:r>
      <w:r>
        <w:rPr>
          <w:rFonts w:hint="eastAsia"/>
        </w:rPr>
        <w:t>。</w:t>
      </w:r>
    </w:p>
    <w:p w14:paraId="71B53A5D" w14:textId="77777777" w:rsidR="00CA42D7" w:rsidRDefault="00976F99">
      <w:pPr>
        <w:ind w:firstLineChars="0" w:firstLine="0"/>
      </w:pPr>
      <w:r>
        <w:rPr>
          <w:b/>
          <w:bCs/>
        </w:rPr>
        <w:t>SDNN Index</w:t>
      </w:r>
      <w:r>
        <w:rPr>
          <w:rFonts w:hint="eastAsia"/>
        </w:rPr>
        <w:t>（</w:t>
      </w:r>
      <w:r>
        <w:rPr>
          <w:rFonts w:hint="eastAsia"/>
        </w:rPr>
        <w:t>m</w:t>
      </w:r>
      <w:r>
        <w:t>s</w:t>
      </w:r>
      <w:r>
        <w:rPr>
          <w:rFonts w:hint="eastAsia"/>
        </w:rPr>
        <w:t>）：</w:t>
      </w:r>
      <w:r>
        <w:t>标准差均值。在一段时间内</w:t>
      </w:r>
      <w:r>
        <w:t>NN</w:t>
      </w:r>
      <w:r>
        <w:t>间期标准差，再计算这些标准差的平均值。正常范围为</w:t>
      </w:r>
      <w:r>
        <w:t>40 ~ 80</w:t>
      </w:r>
      <w:r>
        <w:t>；小于</w:t>
      </w:r>
      <w:r>
        <w:t>20</w:t>
      </w:r>
      <w:r>
        <w:t>为异常。</w:t>
      </w:r>
    </w:p>
    <w:p w14:paraId="508D0429" w14:textId="77777777" w:rsidR="00CA42D7" w:rsidRDefault="00976F99">
      <w:pPr>
        <w:ind w:firstLineChars="0" w:firstLine="0"/>
      </w:pPr>
      <w:r>
        <w:rPr>
          <w:rFonts w:hint="eastAsia"/>
          <w:b/>
          <w:bCs/>
        </w:rPr>
        <w:t>P</w:t>
      </w:r>
      <w:r>
        <w:rPr>
          <w:b/>
          <w:bCs/>
        </w:rPr>
        <w:t>NN</w:t>
      </w:r>
      <w:r>
        <w:rPr>
          <w:rFonts w:hint="eastAsia"/>
        </w:rPr>
        <w:t>（</w:t>
      </w:r>
      <w:r>
        <w:rPr>
          <w:rFonts w:hint="eastAsia"/>
        </w:rPr>
        <w:t>%</w:t>
      </w:r>
      <w:r>
        <w:rPr>
          <w:rFonts w:hint="eastAsia"/>
        </w:rPr>
        <w:t>）：正常心搏的百分比。</w:t>
      </w:r>
    </w:p>
    <w:p w14:paraId="4CE574D5" w14:textId="77777777" w:rsidR="00CA42D7" w:rsidRDefault="00976F99">
      <w:pPr>
        <w:ind w:firstLineChars="0" w:firstLine="0"/>
      </w:pPr>
      <w:r>
        <w:rPr>
          <w:rFonts w:hint="eastAsia"/>
          <w:b/>
          <w:bCs/>
        </w:rPr>
        <w:t>M</w:t>
      </w:r>
      <w:r>
        <w:rPr>
          <w:b/>
          <w:bCs/>
        </w:rPr>
        <w:t>eanRR</w:t>
      </w:r>
      <w:r>
        <w:rPr>
          <w:rFonts w:hint="eastAsia"/>
        </w:rPr>
        <w:t>（</w:t>
      </w:r>
      <w:r>
        <w:rPr>
          <w:rFonts w:hint="eastAsia"/>
        </w:rPr>
        <w:t>m</w:t>
      </w:r>
      <w:r>
        <w:t>s</w:t>
      </w:r>
      <w:r>
        <w:rPr>
          <w:rFonts w:hint="eastAsia"/>
        </w:rPr>
        <w:t>）：平均</w:t>
      </w:r>
      <w:r>
        <w:t xml:space="preserve">RR </w:t>
      </w:r>
      <w:r>
        <w:t>间期</w:t>
      </w:r>
      <w:r>
        <w:rPr>
          <w:rFonts w:hint="eastAsia"/>
        </w:rPr>
        <w:t>，白天与夜间互差小于</w:t>
      </w:r>
      <w:r>
        <w:t>40</w:t>
      </w:r>
      <w:r>
        <w:t>为异常。</w:t>
      </w:r>
    </w:p>
    <w:p w14:paraId="19BFE45A" w14:textId="77777777" w:rsidR="00CA42D7" w:rsidRDefault="00976F99">
      <w:pPr>
        <w:ind w:firstLineChars="0" w:firstLine="0"/>
      </w:pPr>
      <w:r>
        <w:rPr>
          <w:b/>
          <w:bCs/>
        </w:rPr>
        <w:t>MAX RR</w:t>
      </w:r>
      <w:r>
        <w:rPr>
          <w:rFonts w:hint="eastAsia"/>
        </w:rPr>
        <w:t>（</w:t>
      </w:r>
      <w:r>
        <w:rPr>
          <w:rFonts w:hint="eastAsia"/>
        </w:rPr>
        <w:t>m</w:t>
      </w:r>
      <w:r>
        <w:t>s</w:t>
      </w:r>
      <w:r>
        <w:rPr>
          <w:rFonts w:hint="eastAsia"/>
        </w:rPr>
        <w:t>）</w:t>
      </w:r>
      <w:r>
        <w:t>：在一段时间内计算窦性</w:t>
      </w:r>
      <w:r>
        <w:t>RR</w:t>
      </w:r>
      <w:r>
        <w:t>间期的最大值。</w:t>
      </w:r>
    </w:p>
    <w:p w14:paraId="71A8036B" w14:textId="77777777" w:rsidR="00CA42D7" w:rsidRDefault="00976F99">
      <w:pPr>
        <w:ind w:firstLineChars="0" w:firstLine="0"/>
      </w:pPr>
      <w:r>
        <w:rPr>
          <w:b/>
          <w:bCs/>
        </w:rPr>
        <w:t>MIN RR</w:t>
      </w:r>
      <w:r>
        <w:rPr>
          <w:rFonts w:hint="eastAsia"/>
        </w:rPr>
        <w:t>（</w:t>
      </w:r>
      <w:r>
        <w:rPr>
          <w:rFonts w:hint="eastAsia"/>
        </w:rPr>
        <w:t>m</w:t>
      </w:r>
      <w:r>
        <w:t>s</w:t>
      </w:r>
      <w:r>
        <w:rPr>
          <w:rFonts w:hint="eastAsia"/>
        </w:rPr>
        <w:t>）</w:t>
      </w:r>
      <w:r>
        <w:t>：在一段时间内计算窦性</w:t>
      </w:r>
      <w:r>
        <w:t>RR</w:t>
      </w:r>
      <w:r>
        <w:t>间期的最小值</w:t>
      </w:r>
      <w:r>
        <w:rPr>
          <w:rFonts w:hint="eastAsia"/>
        </w:rPr>
        <w:t>。</w:t>
      </w:r>
    </w:p>
    <w:p w14:paraId="55981EF3" w14:textId="77777777" w:rsidR="00CA42D7" w:rsidRDefault="00976F99">
      <w:pPr>
        <w:ind w:firstLineChars="0" w:firstLine="0"/>
      </w:pPr>
      <w:r>
        <w:rPr>
          <w:b/>
          <w:bCs/>
        </w:rPr>
        <w:t>TINN</w:t>
      </w:r>
      <w:r>
        <w:rPr>
          <w:rFonts w:hint="eastAsia"/>
        </w:rPr>
        <w:t>（</w:t>
      </w:r>
      <w:r>
        <w:rPr>
          <w:rFonts w:hint="eastAsia"/>
        </w:rPr>
        <w:t>m</w:t>
      </w:r>
      <w:r>
        <w:t>s</w:t>
      </w:r>
      <w:r>
        <w:rPr>
          <w:rFonts w:hint="eastAsia"/>
        </w:rPr>
        <w:t>）</w:t>
      </w:r>
      <w:r>
        <w:t>：用最小方差法，求出全部</w:t>
      </w:r>
      <w:r>
        <w:t>NN</w:t>
      </w:r>
      <w:r>
        <w:t>间期的直方图近似三角形底边宽度</w:t>
      </w:r>
      <w:r>
        <w:t xml:space="preserve"> </w:t>
      </w:r>
      <w:r>
        <w:t>。</w:t>
      </w:r>
    </w:p>
    <w:p w14:paraId="47E82C84" w14:textId="77777777" w:rsidR="00CA42D7" w:rsidRDefault="00976F99">
      <w:pPr>
        <w:pStyle w:val="3"/>
        <w:ind w:firstLineChars="0" w:firstLine="0"/>
      </w:pPr>
      <w:bookmarkStart w:id="1565" w:name="_Toc38631402"/>
      <w:bookmarkStart w:id="1566" w:name="_Toc26906"/>
      <w:bookmarkStart w:id="1567" w:name="_Toc17295"/>
      <w:bookmarkStart w:id="1568" w:name="_Toc26260"/>
      <w:bookmarkStart w:id="1569" w:name="_Toc9334"/>
      <w:bookmarkStart w:id="1570" w:name="_Toc1960"/>
      <w:bookmarkStart w:id="1571" w:name="_Toc3748"/>
      <w:bookmarkStart w:id="1572" w:name="_Toc5704"/>
      <w:bookmarkStart w:id="1573" w:name="_Toc13232"/>
      <w:bookmarkStart w:id="1574" w:name="_Toc4997"/>
      <w:bookmarkStart w:id="1575" w:name="_Toc18858"/>
      <w:bookmarkStart w:id="1576" w:name="_Toc7590"/>
      <w:bookmarkStart w:id="1577" w:name="_Toc40880769"/>
      <w:bookmarkStart w:id="1578" w:name="_Toc18744"/>
      <w:bookmarkStart w:id="1579" w:name="_Toc31674"/>
      <w:bookmarkStart w:id="1580" w:name="_Toc4676"/>
      <w:bookmarkStart w:id="1581" w:name="_Toc343"/>
      <w:bookmarkStart w:id="1582" w:name="_Toc9218"/>
      <w:bookmarkStart w:id="1583" w:name="_Toc20907"/>
      <w:bookmarkStart w:id="1584" w:name="_Toc1136"/>
      <w:bookmarkStart w:id="1585" w:name="_Toc21608"/>
      <w:bookmarkStart w:id="1586" w:name="_Toc8595"/>
      <w:bookmarkStart w:id="1587" w:name="_Toc10651"/>
      <w:bookmarkStart w:id="1588" w:name="_Toc22391"/>
      <w:bookmarkStart w:id="1589" w:name="_Toc5636"/>
      <w:bookmarkStart w:id="1590" w:name="_Toc19200"/>
      <w:bookmarkStart w:id="1591" w:name="_Toc18697"/>
      <w:r>
        <w:rPr>
          <w:rFonts w:hint="eastAsia"/>
        </w:rPr>
        <w:lastRenderedPageBreak/>
        <w:t xml:space="preserve">5.9.2 </w:t>
      </w:r>
      <w:r>
        <w:rPr>
          <w:rFonts w:hint="eastAsia"/>
        </w:rPr>
        <w:t>频域分析</w:t>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14:paraId="31008E6F" w14:textId="77777777" w:rsidR="00CA42D7" w:rsidRDefault="00976F99">
      <w:pPr>
        <w:ind w:firstLine="480"/>
      </w:pPr>
      <w:r>
        <w:rPr>
          <w:noProof/>
        </w:rPr>
        <w:drawing>
          <wp:inline distT="0" distB="0" distL="114935" distR="114935" wp14:anchorId="1153AD9F" wp14:editId="523859B8">
            <wp:extent cx="5075555" cy="2751455"/>
            <wp:effectExtent l="0" t="0" r="10795" b="10795"/>
            <wp:docPr id="33" name="图片 33" descr="D:\work\HolterSystem\文档\注册\送检\最新文件\图片\脱敏文件\014、HRV频域分析-已脱敏.PNG014、HRV频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ork\HolterSystem\文档\注册\送检\最新文件\图片\脱敏文件\014、HRV频域分析-已脱敏.PNG014、HRV频域分析-已脱敏"/>
                    <pic:cNvPicPr>
                      <a:picLocks noChangeAspect="1"/>
                    </pic:cNvPicPr>
                  </pic:nvPicPr>
                  <pic:blipFill>
                    <a:blip r:embed="rId80"/>
                    <a:srcRect/>
                    <a:stretch>
                      <a:fillRect/>
                    </a:stretch>
                  </pic:blipFill>
                  <pic:spPr>
                    <a:xfrm>
                      <a:off x="0" y="0"/>
                      <a:ext cx="5075703" cy="2751455"/>
                    </a:xfrm>
                    <a:prstGeom prst="rect">
                      <a:avLst/>
                    </a:prstGeom>
                  </pic:spPr>
                </pic:pic>
              </a:graphicData>
            </a:graphic>
          </wp:inline>
        </w:drawing>
      </w:r>
    </w:p>
    <w:p w14:paraId="7D6500ED" w14:textId="77777777" w:rsidR="00CA42D7" w:rsidRDefault="00976F99">
      <w:pPr>
        <w:ind w:firstLineChars="0" w:firstLine="0"/>
      </w:pPr>
      <w:r>
        <w:rPr>
          <w:rFonts w:hint="eastAsia"/>
        </w:rPr>
        <w:t>频域趋势图包括以下参数：</w:t>
      </w:r>
    </w:p>
    <w:p w14:paraId="26E184AD" w14:textId="77777777" w:rsidR="00CA42D7" w:rsidRDefault="00976F99">
      <w:pPr>
        <w:ind w:firstLineChars="0" w:firstLine="0"/>
      </w:pPr>
      <w:r>
        <w:rPr>
          <w:rFonts w:hint="eastAsia"/>
          <w:b/>
          <w:bCs/>
        </w:rPr>
        <w:t>H</w:t>
      </w:r>
      <w:r>
        <w:rPr>
          <w:b/>
          <w:bCs/>
        </w:rPr>
        <w:t>F</w:t>
      </w:r>
      <w:r>
        <w:rPr>
          <w:rFonts w:hint="eastAsia"/>
        </w:rPr>
        <w:t>（高频成分）：高频功率，频率在</w:t>
      </w:r>
      <w:r>
        <w:t xml:space="preserve">0.15 </w:t>
      </w:r>
      <w:r>
        <w:t>到</w:t>
      </w:r>
      <w:r>
        <w:t xml:space="preserve">0.4HZ </w:t>
      </w:r>
      <w:r>
        <w:t>之间的总功率</w:t>
      </w:r>
    </w:p>
    <w:p w14:paraId="34ABAF00" w14:textId="77777777" w:rsidR="00CA42D7" w:rsidRDefault="00976F99">
      <w:pPr>
        <w:ind w:firstLineChars="0" w:firstLine="0"/>
      </w:pPr>
      <w:r>
        <w:rPr>
          <w:rFonts w:hint="eastAsia"/>
          <w:b/>
          <w:bCs/>
        </w:rPr>
        <w:t>L</w:t>
      </w:r>
      <w:r>
        <w:rPr>
          <w:b/>
          <w:bCs/>
        </w:rPr>
        <w:t>F</w:t>
      </w:r>
      <w:r>
        <w:rPr>
          <w:rFonts w:hint="eastAsia"/>
        </w:rPr>
        <w:t>（低频成分）：低频功率，频率在</w:t>
      </w:r>
      <w:r>
        <w:t xml:space="preserve">0.04 </w:t>
      </w:r>
      <w:r>
        <w:t>到</w:t>
      </w:r>
      <w:r>
        <w:t xml:space="preserve">0.15HZ </w:t>
      </w:r>
      <w:r>
        <w:t>之间的总功</w:t>
      </w:r>
      <w:r>
        <w:rPr>
          <w:rFonts w:hint="eastAsia"/>
        </w:rPr>
        <w:t>率。</w:t>
      </w:r>
    </w:p>
    <w:p w14:paraId="396557C9" w14:textId="77777777" w:rsidR="00CA42D7" w:rsidRDefault="00976F99">
      <w:pPr>
        <w:ind w:firstLineChars="0" w:firstLine="0"/>
      </w:pPr>
      <w:r>
        <w:rPr>
          <w:rFonts w:hint="eastAsia"/>
          <w:b/>
          <w:bCs/>
        </w:rPr>
        <w:t>L</w:t>
      </w:r>
      <w:r>
        <w:rPr>
          <w:b/>
          <w:bCs/>
        </w:rPr>
        <w:t>F/HF</w:t>
      </w:r>
      <w:r>
        <w:rPr>
          <w:rFonts w:hint="eastAsia"/>
        </w:rPr>
        <w:t>（</w:t>
      </w:r>
      <w:r>
        <w:rPr>
          <w:rFonts w:hint="eastAsia"/>
        </w:rPr>
        <w:t>%</w:t>
      </w:r>
      <w:r>
        <w:rPr>
          <w:rFonts w:hint="eastAsia"/>
        </w:rPr>
        <w:t>）：低频和高频的比值。</w:t>
      </w:r>
    </w:p>
    <w:p w14:paraId="7FE58A1D" w14:textId="77777777" w:rsidR="00CA42D7" w:rsidRDefault="00976F99">
      <w:pPr>
        <w:ind w:firstLineChars="0" w:firstLine="0"/>
      </w:pPr>
      <w:r>
        <w:rPr>
          <w:b/>
          <w:bCs/>
        </w:rPr>
        <w:t>HFnu</w:t>
      </w:r>
      <w:r>
        <w:rPr>
          <w:rFonts w:hint="eastAsia"/>
        </w:rPr>
        <w:t>（</w:t>
      </w:r>
      <w:r>
        <w:rPr>
          <w:rFonts w:hint="eastAsia"/>
        </w:rPr>
        <w:t>%</w:t>
      </w:r>
      <w:r>
        <w:rPr>
          <w:rFonts w:hint="eastAsia"/>
        </w:rPr>
        <w:t>）</w:t>
      </w:r>
      <w:r>
        <w:t>：</w:t>
      </w:r>
      <w:r>
        <w:t>HF</w:t>
      </w:r>
      <w:r>
        <w:t>的标化</w:t>
      </w:r>
      <w:r>
        <w:rPr>
          <w:rFonts w:hint="eastAsia"/>
        </w:rPr>
        <w:t>。</w:t>
      </w:r>
    </w:p>
    <w:p w14:paraId="23F08168" w14:textId="77777777" w:rsidR="00CA42D7" w:rsidRDefault="00976F99">
      <w:pPr>
        <w:ind w:firstLineChars="0" w:firstLine="0"/>
      </w:pPr>
      <w:r>
        <w:rPr>
          <w:b/>
          <w:bCs/>
        </w:rPr>
        <w:t>LFnu</w:t>
      </w:r>
      <w:r>
        <w:rPr>
          <w:rFonts w:hint="eastAsia"/>
        </w:rPr>
        <w:t>（</w:t>
      </w:r>
      <w:r>
        <w:rPr>
          <w:rFonts w:hint="eastAsia"/>
        </w:rPr>
        <w:t>%</w:t>
      </w:r>
      <w:r>
        <w:rPr>
          <w:rFonts w:hint="eastAsia"/>
        </w:rPr>
        <w:t>）</w:t>
      </w:r>
      <w:r>
        <w:t>：</w:t>
      </w:r>
      <w:r>
        <w:t>LF</w:t>
      </w:r>
      <w:r>
        <w:t>的标化。</w:t>
      </w:r>
    </w:p>
    <w:p w14:paraId="5CA14AD2" w14:textId="77777777" w:rsidR="00CA42D7" w:rsidRDefault="00976F99">
      <w:pPr>
        <w:pStyle w:val="3"/>
        <w:ind w:firstLineChars="0" w:firstLine="0"/>
      </w:pPr>
      <w:bookmarkStart w:id="1592" w:name="_Toc31040"/>
      <w:bookmarkStart w:id="1593" w:name="_Toc20287"/>
      <w:bookmarkStart w:id="1594" w:name="_Toc26035"/>
      <w:bookmarkStart w:id="1595" w:name="_Toc12"/>
      <w:bookmarkStart w:id="1596" w:name="_Toc15980"/>
      <w:bookmarkStart w:id="1597" w:name="_Toc40880770"/>
      <w:bookmarkStart w:id="1598" w:name="_Toc23988"/>
      <w:bookmarkStart w:id="1599" w:name="_Toc6165"/>
      <w:bookmarkStart w:id="1600" w:name="_Toc5441"/>
      <w:bookmarkStart w:id="1601" w:name="_Toc9987"/>
      <w:bookmarkStart w:id="1602" w:name="_Toc6549"/>
      <w:bookmarkStart w:id="1603" w:name="_Toc8627"/>
      <w:bookmarkStart w:id="1604" w:name="_Toc13733"/>
      <w:bookmarkStart w:id="1605" w:name="_Toc38631403"/>
      <w:bookmarkStart w:id="1606" w:name="_Toc26671"/>
      <w:bookmarkStart w:id="1607" w:name="_Toc7837"/>
      <w:bookmarkStart w:id="1608" w:name="_Toc27067"/>
      <w:bookmarkStart w:id="1609" w:name="_Toc20098"/>
      <w:bookmarkStart w:id="1610" w:name="_Toc315"/>
      <w:bookmarkStart w:id="1611" w:name="_Toc14373"/>
      <w:bookmarkStart w:id="1612" w:name="_Toc2648"/>
      <w:bookmarkStart w:id="1613" w:name="_Toc721"/>
      <w:bookmarkStart w:id="1614" w:name="_Toc30635"/>
      <w:bookmarkStart w:id="1615" w:name="_Toc21009"/>
      <w:bookmarkStart w:id="1616" w:name="_Toc19721"/>
      <w:bookmarkStart w:id="1617" w:name="_Toc9596"/>
      <w:bookmarkStart w:id="1618" w:name="_Toc6909"/>
      <w:r>
        <w:rPr>
          <w:noProof/>
        </w:rPr>
        <w:lastRenderedPageBreak/>
        <w:drawing>
          <wp:anchor distT="0" distB="0" distL="114300" distR="114300" simplePos="0" relativeHeight="251652096" behindDoc="0" locked="0" layoutInCell="1" allowOverlap="1" wp14:anchorId="56D6D816" wp14:editId="0B2CA195">
            <wp:simplePos x="0" y="0"/>
            <wp:positionH relativeFrom="margin">
              <wp:posOffset>88900</wp:posOffset>
            </wp:positionH>
            <wp:positionV relativeFrom="paragraph">
              <wp:posOffset>501015</wp:posOffset>
            </wp:positionV>
            <wp:extent cx="5088890" cy="2761615"/>
            <wp:effectExtent l="0" t="0" r="16510" b="635"/>
            <wp:wrapSquare wrapText="bothSides"/>
            <wp:docPr id="103" name="图片 103" descr="D:\work\HolterSystem\文档\注册\送检\最新文件\图片\脱敏文件\015、HRV非线性分析-已脱敏.PNG015、HRV非线性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work\HolterSystem\文档\注册\送检\最新文件\图片\脱敏文件\015、HRV非线性分析-已脱敏.PNG015、HRV非线性分析-已脱敏"/>
                    <pic:cNvPicPr>
                      <a:picLocks noChangeAspect="1"/>
                    </pic:cNvPicPr>
                  </pic:nvPicPr>
                  <pic:blipFill>
                    <a:blip r:embed="rId81"/>
                    <a:srcRect/>
                    <a:stretch>
                      <a:fillRect/>
                    </a:stretch>
                  </pic:blipFill>
                  <pic:spPr>
                    <a:xfrm>
                      <a:off x="0" y="0"/>
                      <a:ext cx="5088890" cy="2761615"/>
                    </a:xfrm>
                    <a:prstGeom prst="rect">
                      <a:avLst/>
                    </a:prstGeom>
                  </pic:spPr>
                </pic:pic>
              </a:graphicData>
            </a:graphic>
          </wp:anchor>
        </w:drawing>
      </w:r>
      <w:r>
        <w:rPr>
          <w:rFonts w:hint="eastAsia"/>
        </w:rPr>
        <w:t xml:space="preserve">5.9.3 </w:t>
      </w:r>
      <w:r>
        <w:rPr>
          <w:rFonts w:hint="eastAsia"/>
        </w:rPr>
        <w:t>非线性分析</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32C0448A" w14:textId="77777777" w:rsidR="00CA42D7" w:rsidRDefault="00CA42D7">
      <w:pPr>
        <w:ind w:firstLineChars="0"/>
      </w:pPr>
    </w:p>
    <w:p w14:paraId="15122B57" w14:textId="77777777" w:rsidR="00CA42D7" w:rsidRDefault="00976F99">
      <w:pPr>
        <w:ind w:firstLineChars="0" w:firstLine="0"/>
      </w:pPr>
      <w:r>
        <w:rPr>
          <w:rFonts w:hint="eastAsia"/>
        </w:rPr>
        <w:t>非线性分析包括的内容：</w:t>
      </w:r>
    </w:p>
    <w:p w14:paraId="75156DD6" w14:textId="77777777" w:rsidR="00CA42D7" w:rsidRDefault="00976F99">
      <w:pPr>
        <w:ind w:firstLineChars="0" w:firstLine="0"/>
      </w:pPr>
      <w:r>
        <w:rPr>
          <w:b/>
          <w:bCs/>
        </w:rPr>
        <w:t>VAI</w:t>
      </w:r>
      <w:r>
        <w:rPr>
          <w:rFonts w:hint="eastAsia"/>
        </w:rPr>
        <w:t>：向量角度指数，是衡量</w:t>
      </w:r>
      <w:r>
        <w:rPr>
          <w:rFonts w:hint="eastAsia"/>
        </w:rPr>
        <w:t>R</w:t>
      </w:r>
      <w:r>
        <w:t>-R</w:t>
      </w:r>
      <w:r>
        <w:rPr>
          <w:rFonts w:hint="eastAsia"/>
        </w:rPr>
        <w:t>间期散点图在</w:t>
      </w:r>
      <w:r>
        <w:rPr>
          <w:rFonts w:hint="eastAsia"/>
        </w:rPr>
        <w:t>45</w:t>
      </w:r>
      <w:r>
        <w:rPr>
          <w:rFonts w:hint="eastAsia"/>
        </w:rPr>
        <w:t>度线两边散开程度的指标，是向量角偏高</w:t>
      </w:r>
      <w:r>
        <w:rPr>
          <w:rFonts w:hint="eastAsia"/>
        </w:rPr>
        <w:t>45</w:t>
      </w:r>
      <w:r>
        <w:rPr>
          <w:rFonts w:hint="eastAsia"/>
        </w:rPr>
        <w:t>度线的平均值，总体水平上反映了相邻</w:t>
      </w:r>
      <w:r>
        <w:rPr>
          <w:rFonts w:hint="eastAsia"/>
        </w:rPr>
        <w:t>N</w:t>
      </w:r>
      <w:r>
        <w:t>N</w:t>
      </w:r>
      <w:r>
        <w:rPr>
          <w:rFonts w:hint="eastAsia"/>
        </w:rPr>
        <w:t>间期的变化程度。正常人的散点图多集中在</w:t>
      </w:r>
      <w:r>
        <w:rPr>
          <w:rFonts w:hint="eastAsia"/>
        </w:rPr>
        <w:t>45</w:t>
      </w:r>
      <w:r>
        <w:rPr>
          <w:rFonts w:hint="eastAsia"/>
        </w:rPr>
        <w:t>度射线附近，呈彗星状，而心血管病人的散点图多呈扇形。</w:t>
      </w:r>
    </w:p>
    <w:p w14:paraId="5223A4A6" w14:textId="77777777" w:rsidR="00CA42D7" w:rsidRDefault="00976F99">
      <w:pPr>
        <w:ind w:firstLineChars="0" w:firstLine="0"/>
      </w:pPr>
      <w:r>
        <w:rPr>
          <w:b/>
          <w:bCs/>
        </w:rPr>
        <w:t>VLI</w:t>
      </w:r>
      <w:r>
        <w:rPr>
          <w:rFonts w:hint="eastAsia"/>
        </w:rPr>
        <w:t>：向量长度指数，是衡量</w:t>
      </w:r>
      <w:r>
        <w:rPr>
          <w:rFonts w:hint="eastAsia"/>
        </w:rPr>
        <w:t>R</w:t>
      </w:r>
      <w:r>
        <w:t>-R</w:t>
      </w:r>
      <w:r>
        <w:rPr>
          <w:rFonts w:hint="eastAsia"/>
        </w:rPr>
        <w:t>间期散点图长度的指标，</w:t>
      </w:r>
      <w:r>
        <w:t>VLI</w:t>
      </w:r>
      <w:r>
        <w:rPr>
          <w:rFonts w:hint="eastAsia"/>
        </w:rPr>
        <w:t>是</w:t>
      </w:r>
      <w:r>
        <w:rPr>
          <w:rFonts w:hint="eastAsia"/>
        </w:rPr>
        <w:t>N</w:t>
      </w:r>
      <w:r>
        <w:rPr>
          <w:rFonts w:hint="eastAsia"/>
        </w:rPr>
        <w:t>个数据点的向量长度均方根，总体反映了</w:t>
      </w:r>
      <w:r>
        <w:rPr>
          <w:rFonts w:hint="eastAsia"/>
        </w:rPr>
        <w:t>N</w:t>
      </w:r>
      <w:r>
        <w:t>N</w:t>
      </w:r>
      <w:r>
        <w:rPr>
          <w:rFonts w:hint="eastAsia"/>
        </w:rPr>
        <w:t>间期的变化程度。</w:t>
      </w:r>
    </w:p>
    <w:p w14:paraId="3C706286" w14:textId="77777777" w:rsidR="00CA42D7" w:rsidRDefault="00976F99">
      <w:pPr>
        <w:pStyle w:val="2"/>
        <w:ind w:firstLineChars="0" w:firstLine="0"/>
      </w:pPr>
      <w:bookmarkStart w:id="1619" w:name="_Toc2198"/>
      <w:bookmarkStart w:id="1620" w:name="_Toc13054"/>
      <w:bookmarkStart w:id="1621" w:name="_Toc9492"/>
      <w:bookmarkStart w:id="1622" w:name="_Toc40880771"/>
      <w:bookmarkStart w:id="1623" w:name="_Toc14320"/>
      <w:bookmarkStart w:id="1624" w:name="_Toc20678"/>
      <w:bookmarkStart w:id="1625" w:name="_Toc23572"/>
      <w:bookmarkStart w:id="1626" w:name="_Toc17838"/>
      <w:bookmarkStart w:id="1627" w:name="_Toc23567"/>
      <w:bookmarkStart w:id="1628" w:name="_Toc22991"/>
      <w:bookmarkStart w:id="1629" w:name="_Toc28673"/>
      <w:bookmarkStart w:id="1630" w:name="_Toc38631404"/>
      <w:bookmarkStart w:id="1631" w:name="_Toc3848"/>
      <w:bookmarkStart w:id="1632" w:name="_Toc3768"/>
      <w:bookmarkStart w:id="1633" w:name="_Toc23303"/>
      <w:bookmarkStart w:id="1634" w:name="_Toc4938"/>
      <w:bookmarkStart w:id="1635" w:name="_Toc13447"/>
      <w:bookmarkStart w:id="1636" w:name="_Toc8575"/>
      <w:bookmarkStart w:id="1637" w:name="_Toc17709"/>
      <w:bookmarkStart w:id="1638" w:name="_Toc19107"/>
      <w:bookmarkStart w:id="1639" w:name="_Toc22769"/>
      <w:bookmarkStart w:id="1640" w:name="_Toc5025"/>
      <w:bookmarkStart w:id="1641" w:name="_Toc19632"/>
      <w:bookmarkStart w:id="1642" w:name="_Toc32076"/>
      <w:bookmarkStart w:id="1643" w:name="_Toc6490"/>
      <w:bookmarkStart w:id="1644" w:name="_Toc10596"/>
      <w:bookmarkStart w:id="1645" w:name="_Toc8738"/>
      <w:r>
        <w:lastRenderedPageBreak/>
        <w:t>5.</w:t>
      </w:r>
      <w:r>
        <w:rPr>
          <w:rFonts w:hint="eastAsia"/>
        </w:rPr>
        <w:t>10</w:t>
      </w:r>
      <w:r>
        <w:t xml:space="preserve"> </w:t>
      </w:r>
      <w:r>
        <w:rPr>
          <w:rFonts w:hint="eastAsia"/>
        </w:rPr>
        <w:t>直方图</w:t>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3E808FF0" w14:textId="77777777" w:rsidR="00CA42D7" w:rsidRDefault="00976F99">
      <w:pPr>
        <w:ind w:firstLine="480"/>
      </w:pPr>
      <w:ins w:id="1646" w:author="张霄恒（弓雨心）" w:date="2020-06-06T16:56:00Z">
        <w:r>
          <w:rPr>
            <w:noProof/>
          </w:rPr>
          <mc:AlternateContent>
            <mc:Choice Requires="wpg">
              <w:drawing>
                <wp:anchor distT="0" distB="0" distL="114935" distR="114935" simplePos="0" relativeHeight="251671552" behindDoc="0" locked="0" layoutInCell="1" allowOverlap="1" wp14:anchorId="4A3F7F96" wp14:editId="010E68A6">
                  <wp:simplePos x="0" y="0"/>
                  <wp:positionH relativeFrom="column">
                    <wp:posOffset>57150</wp:posOffset>
                  </wp:positionH>
                  <wp:positionV relativeFrom="paragraph">
                    <wp:posOffset>368300</wp:posOffset>
                  </wp:positionV>
                  <wp:extent cx="5267960" cy="2856230"/>
                  <wp:effectExtent l="0" t="0" r="8890" b="1270"/>
                  <wp:wrapSquare wrapText="bothSides"/>
                  <wp:docPr id="126" name="组合 126"/>
                  <wp:cNvGraphicFramePr/>
                  <a:graphic xmlns:a="http://schemas.openxmlformats.org/drawingml/2006/main">
                    <a:graphicData uri="http://schemas.microsoft.com/office/word/2010/wordprocessingGroup">
                      <wpg:wgp>
                        <wpg:cNvGrpSpPr/>
                        <wpg:grpSpPr>
                          <a:xfrm>
                            <a:off x="0" y="0"/>
                            <a:ext cx="5267960" cy="2856230"/>
                            <a:chOff x="2085" y="792092"/>
                            <a:chExt cx="8296" cy="4498"/>
                          </a:xfrm>
                        </wpg:grpSpPr>
                        <pic:pic xmlns:pic="http://schemas.openxmlformats.org/drawingml/2006/picture">
                          <pic:nvPicPr>
                            <pic:cNvPr id="104" name="图片 104" descr="D:\work\HolterSystem\文档\注册\送检\最新文件\图片\脱敏文件\016、直方图界面-已脱敏.PNG016、直方图界面-已脱敏"/>
                            <pic:cNvPicPr>
                              <a:picLocks noChangeAspect="1"/>
                            </pic:cNvPicPr>
                          </pic:nvPicPr>
                          <pic:blipFill>
                            <a:blip r:embed="rId82"/>
                            <a:srcRect/>
                            <a:stretch>
                              <a:fillRect/>
                            </a:stretch>
                          </pic:blipFill>
                          <pic:spPr>
                            <a:xfrm>
                              <a:off x="2085" y="792092"/>
                              <a:ext cx="8296" cy="4498"/>
                            </a:xfrm>
                            <a:prstGeom prst="rect">
                              <a:avLst/>
                            </a:prstGeom>
                          </pic:spPr>
                        </pic:pic>
                        <pic:pic xmlns:pic="http://schemas.openxmlformats.org/drawingml/2006/picture">
                          <pic:nvPicPr>
                            <pic:cNvPr id="122" name="图片 122" descr="圈1"/>
                            <pic:cNvPicPr>
                              <a:picLocks noChangeAspect="1"/>
                            </pic:cNvPicPr>
                          </pic:nvPicPr>
                          <pic:blipFill>
                            <a:blip r:embed="rId29"/>
                            <a:stretch>
                              <a:fillRect/>
                            </a:stretch>
                          </pic:blipFill>
                          <pic:spPr>
                            <a:xfrm>
                              <a:off x="8894" y="793594"/>
                              <a:ext cx="406" cy="406"/>
                            </a:xfrm>
                            <a:prstGeom prst="rect">
                              <a:avLst/>
                            </a:prstGeom>
                          </pic:spPr>
                        </pic:pic>
                        <pic:pic xmlns:pic="http://schemas.openxmlformats.org/drawingml/2006/picture">
                          <pic:nvPicPr>
                            <pic:cNvPr id="123" name="图片 123" descr="D:\work\HolterSystem\文档\注册\送检\最新文件\图片\圈12345\透明\圈2.png圈2"/>
                            <pic:cNvPicPr>
                              <a:picLocks noChangeAspect="1"/>
                            </pic:cNvPicPr>
                          </pic:nvPicPr>
                          <pic:blipFill>
                            <a:blip r:embed="rId27"/>
                            <a:srcRect/>
                            <a:stretch>
                              <a:fillRect/>
                            </a:stretch>
                          </pic:blipFill>
                          <pic:spPr>
                            <a:xfrm>
                              <a:off x="5274" y="793158"/>
                              <a:ext cx="405" cy="406"/>
                            </a:xfrm>
                            <a:prstGeom prst="rect">
                              <a:avLst/>
                            </a:prstGeom>
                          </pic:spPr>
                        </pic:pic>
                        <pic:pic xmlns:pic="http://schemas.openxmlformats.org/drawingml/2006/picture">
                          <pic:nvPicPr>
                            <pic:cNvPr id="124" name="图片 124" descr="D:\work\HolterSystem\文档\注册\送检\最新文件\图片\圈12345\透明\圈3.png圈3"/>
                            <pic:cNvPicPr>
                              <a:picLocks noChangeAspect="1"/>
                            </pic:cNvPicPr>
                          </pic:nvPicPr>
                          <pic:blipFill>
                            <a:blip r:embed="rId63"/>
                            <a:srcRect/>
                            <a:stretch>
                              <a:fillRect/>
                            </a:stretch>
                          </pic:blipFill>
                          <pic:spPr>
                            <a:xfrm>
                              <a:off x="4755" y="795051"/>
                              <a:ext cx="405" cy="406"/>
                            </a:xfrm>
                            <a:prstGeom prst="rect">
                              <a:avLst/>
                            </a:prstGeom>
                          </pic:spPr>
                        </pic:pic>
                        <pic:pic xmlns:pic="http://schemas.openxmlformats.org/drawingml/2006/picture">
                          <pic:nvPicPr>
                            <pic:cNvPr id="125" name="图片 125" descr="D:\work\HolterSystem\文档\注册\送检\最新文件\图片\圈12345\透明\圈4.png圈4"/>
                            <pic:cNvPicPr>
                              <a:picLocks noChangeAspect="1"/>
                            </pic:cNvPicPr>
                          </pic:nvPicPr>
                          <pic:blipFill>
                            <a:blip r:embed="rId61"/>
                            <a:srcRect/>
                            <a:stretch>
                              <a:fillRect/>
                            </a:stretch>
                          </pic:blipFill>
                          <pic:spPr>
                            <a:xfrm>
                              <a:off x="9085" y="794926"/>
                              <a:ext cx="405"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4.5pt;margin-top:29pt;height:224.9pt;width:414.8pt;mso-wrap-distance-bottom:0pt;mso-wrap-distance-left:9.05pt;mso-wrap-distance-right:9.05pt;mso-wrap-distance-top:0pt;z-index:251671552;mso-width-relative:page;mso-height-relative:page;" coordorigin="2085,792092" coordsize="8296,4498" o:gfxdata="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">
                  <o:lock v:ext="edit" aspectratio="f"/>
                  <v:shape id="_x0000_s1026" o:spid="_x0000_s1026" o:spt="75" alt="D:\work\HolterSystem\文档\注册\送检\最新文件\图片\脱敏文件\016、直方图界面-已脱敏.PNG016、直方图界面-已脱敏" type="#_x0000_t75" style="position:absolute;left:2085;top:792092;height:4498;width:8296;" filled="f" o:preferrelative="t" stroked="f" coordsize="21600,21600" o:gfxdata="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qWb28AAAA&#10;3AAAAA8AAAAAAAAAAQAgAAAAIgAAAGRycy9kb3ducmV2LnhtbFBLAQIUABQAAAAIAIdO4kAzLwWe&#10;OwAAADkAAAAQAAAAAAAAAAEAIAAAAAsBAABkcnMvc2hhcGV4bWwueG1sUEsFBgAAAAAGAAYAWwEA&#10;ALUDAAAAAA==&#10;">
                    <v:fill on="f" focussize="0,0"/>
                    <v:stroke on="f"/>
                    <v:imagedata r:id="rId83" o:title=""/>
                    <o:lock v:ext="edit" aspectratio="t"/>
                  </v:shape>
                  <v:shape id="_x0000_s1026" o:spid="_x0000_s1026" o:spt="75" alt="圈1" type="#_x0000_t75" style="position:absolute;left:8894;top:793594;height:406;width:406;" filled="f" o:preferrelative="t" stroked="f" coordsize="21600,21600" o:gfxdata="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CJC22AAAA3AAAAA8A&#10;AAAAAAAAAQAgAAAAIgAAAGRycy9kb3ducmV2LnhtbFBLAQIUABQAAAAIAIdO4kAzLwWeOwAAADkA&#10;AAAQAAAAAAAAAAEAIAAAAAUBAABkcnMvc2hhcGV4bWwueG1sUEsFBgAAAAAGAAYAWwEAAK8DAAAA&#10;AA==&#10;">
                    <v:fill on="f" focussize="0,0"/>
                    <v:stroke on="f"/>
                    <v:imagedata r:id="rId29" o:title=""/>
                    <o:lock v:ext="edit" aspectratio="t"/>
                  </v:shape>
                  <v:shape id="_x0000_s1026" o:spid="_x0000_s1026" o:spt="75" alt="D:\work\HolterSystem\文档\注册\送检\最新文件\图片\圈12345\透明\圈2.png圈2" type="#_x0000_t75" style="position:absolute;left:5274;top:793158;height:406;width:405;" filled="f" o:preferrelative="t" stroked="f" coordsize="21600,21600" o:gfxdata="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i/L7sAAADc&#10;AAAADwAAAAAAAAABACAAAAAiAAAAZHJzL2Rvd25yZXYueG1sUEsBAhQAFAAAAAgAh07iQDMvBZ47&#10;AAAAOQAAABAAAAAAAAAAAQAgAAAACgEAAGRycy9zaGFwZXhtbC54bWxQSwUGAAAAAAYABgBbAQAA&#10;tAMAAAAA&#10;">
                    <v:fill on="f" focussize="0,0"/>
                    <v:stroke on="f"/>
                    <v:imagedata r:id="rId30" o:title=""/>
                    <o:lock v:ext="edit" aspectratio="t"/>
                  </v:shape>
                  <v:shape id="_x0000_s1026" o:spid="_x0000_s1026" o:spt="75" alt="D:\work\HolterSystem\文档\注册\送检\最新文件\图片\圈12345\透明\圈3.png圈3" type="#_x0000_t75" style="position:absolute;left:4755;top:795051;height:406;width:405;" filled="f" o:preferrelative="t" stroked="f" coordsize="21600,21600" o:gfxdata="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3/BvQAA&#10;ANwAAAAPAAAAAAAAAAEAIAAAACIAAABkcnMvZG93bnJldi54bWxQSwECFAAUAAAACACHTuJAMy8F&#10;njsAAAA5AAAAEAAAAAAAAAABACAAAAAMAQAAZHJzL3NoYXBleG1sLnhtbFBLBQYAAAAABgAGAFsB&#10;AAC2AwAAAAA=&#10;">
                    <v:fill on="f" focussize="0,0"/>
                    <v:stroke on="f"/>
                    <v:imagedata r:id="rId59" o:title=""/>
                    <o:lock v:ext="edit" aspectratio="t"/>
                  </v:shape>
                  <v:shape id="_x0000_s1026" o:spid="_x0000_s1026" o:spt="75" alt="D:\work\HolterSystem\文档\注册\送检\最新文件\图片\圈12345\透明\圈4.png圈4" type="#_x0000_t75" style="position:absolute;left:9085;top:794926;height:406;width:405;" filled="f" o:preferrelative="t" stroked="f" coordsize="21600,21600" o:gfxdata="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8WXW8AAAA&#10;3AAAAA8AAAAAAAAAAQAgAAAAIgAAAGRycy9kb3ducmV2LnhtbFBLAQIUABQAAAAIAIdO4kAzLwWe&#10;OwAAADkAAAAQAAAAAAAAAAEAIAAAAAsBAABkcnMvc2hhcGV4bWwueG1sUEsFBgAAAAAGAAYAWwEA&#10;ALUDAAAAAA==&#10;">
                    <v:fill on="f" focussize="0,0"/>
                    <v:stroke on="f"/>
                    <v:imagedata r:id="rId63" o:title=""/>
                    <o:lock v:ext="edit" aspectratio="t"/>
                  </v:shape>
                  <w10:wrap type="square"/>
                </v:group>
              </w:pict>
            </mc:Fallback>
          </mc:AlternateContent>
        </w:r>
      </w:ins>
      <w:r>
        <w:rPr>
          <w:rFonts w:hint="eastAsia"/>
        </w:rPr>
        <w:t>点击“直方图”可以打开心搏直方图窗口，如下图：</w:t>
      </w:r>
    </w:p>
    <w:p w14:paraId="651EBB2F" w14:textId="77777777" w:rsidR="00CA42D7" w:rsidRDefault="00976F99">
      <w:pPr>
        <w:ind w:firstLineChars="0" w:firstLine="0"/>
      </w:pPr>
      <w:r>
        <w:rPr>
          <w:rFonts w:hint="eastAsia"/>
        </w:rPr>
        <w:t>该窗口界面说明如下：</w:t>
      </w:r>
    </w:p>
    <w:p w14:paraId="66FFE179" w14:textId="77777777" w:rsidR="00CA42D7" w:rsidRDefault="00976F99">
      <w:pPr>
        <w:ind w:firstLineChars="0" w:firstLine="0"/>
        <w:rPr>
          <w:b/>
          <w:bCs/>
        </w:rPr>
      </w:pPr>
      <w:r>
        <w:rPr>
          <w:rFonts w:hint="eastAsia"/>
          <w:b/>
          <w:bCs/>
        </w:rPr>
        <w:t>区域</w:t>
      </w:r>
      <w:r>
        <w:rPr>
          <w:b/>
          <w:bCs/>
        </w:rPr>
        <w:t>1</w:t>
      </w:r>
      <w:r>
        <w:rPr>
          <w:b/>
          <w:bCs/>
        </w:rPr>
        <w:t>：类型列表</w:t>
      </w:r>
    </w:p>
    <w:p w14:paraId="0179D247" w14:textId="77777777" w:rsidR="00CA42D7" w:rsidRDefault="00976F99">
      <w:pPr>
        <w:ind w:firstLine="480"/>
      </w:pPr>
      <w:r>
        <w:t>在直方图模式下，提供：</w:t>
      </w:r>
      <w:r>
        <w:t>R-R</w:t>
      </w:r>
      <w:r>
        <w:rPr>
          <w:rFonts w:hint="eastAsia"/>
        </w:rPr>
        <w:t>间期</w:t>
      </w:r>
      <w:r>
        <w:t>N-V</w:t>
      </w:r>
      <w:r>
        <w:rPr>
          <w:rFonts w:hint="eastAsia"/>
        </w:rPr>
        <w:t>间期</w:t>
      </w:r>
      <w:r>
        <w:t>、</w:t>
      </w:r>
      <w:r>
        <w:t>N-S</w:t>
      </w:r>
      <w:r>
        <w:rPr>
          <w:rFonts w:hint="eastAsia"/>
        </w:rPr>
        <w:t>间期</w:t>
      </w:r>
      <w:r>
        <w:t>、</w:t>
      </w:r>
      <w:r>
        <w:t>N-N</w:t>
      </w:r>
      <w:r>
        <w:rPr>
          <w:rFonts w:hint="eastAsia"/>
        </w:rPr>
        <w:t>间期</w:t>
      </w:r>
      <w:r>
        <w:t>、</w:t>
      </w:r>
      <w:r>
        <w:t xml:space="preserve">R-R </w:t>
      </w:r>
      <w:r>
        <w:rPr>
          <w:rFonts w:hint="eastAsia"/>
        </w:rPr>
        <w:t>间期比</w:t>
      </w:r>
      <w:r>
        <w:t>、</w:t>
      </w:r>
      <w:r>
        <w:t xml:space="preserve">N-S </w:t>
      </w:r>
      <w:r>
        <w:rPr>
          <w:rFonts w:hint="eastAsia"/>
        </w:rPr>
        <w:t>间期比</w:t>
      </w:r>
      <w:r>
        <w:t>、</w:t>
      </w:r>
      <w:r>
        <w:t xml:space="preserve">V-N </w:t>
      </w:r>
      <w:r>
        <w:rPr>
          <w:rFonts w:hint="eastAsia"/>
        </w:rPr>
        <w:t>间期比等</w:t>
      </w:r>
      <w:r>
        <w:t xml:space="preserve">20 </w:t>
      </w:r>
      <w:r>
        <w:t>多种心搏直方图。</w:t>
      </w:r>
    </w:p>
    <w:p w14:paraId="39848FD0" w14:textId="77777777" w:rsidR="00CA42D7" w:rsidRDefault="00976F99">
      <w:pPr>
        <w:ind w:firstLineChars="0" w:firstLine="0"/>
        <w:rPr>
          <w:b/>
          <w:bCs/>
        </w:rPr>
      </w:pPr>
      <w:r>
        <w:rPr>
          <w:rFonts w:hint="eastAsia"/>
          <w:b/>
          <w:bCs/>
        </w:rPr>
        <w:t>区域</w:t>
      </w:r>
      <w:r>
        <w:rPr>
          <w:b/>
          <w:bCs/>
        </w:rPr>
        <w:t>2</w:t>
      </w:r>
      <w:r>
        <w:rPr>
          <w:b/>
          <w:bCs/>
        </w:rPr>
        <w:t>：直方图</w:t>
      </w:r>
    </w:p>
    <w:p w14:paraId="2D8DE3E0" w14:textId="77777777" w:rsidR="00CA42D7" w:rsidRDefault="00976F99">
      <w:pPr>
        <w:pStyle w:val="af3"/>
        <w:numPr>
          <w:ilvl w:val="0"/>
          <w:numId w:val="10"/>
        </w:numPr>
        <w:ind w:firstLineChars="0"/>
      </w:pPr>
      <w:r>
        <w:rPr>
          <w:rFonts w:hint="eastAsia"/>
        </w:rPr>
        <w:t>有三种类型直方图，一种是</w:t>
      </w:r>
      <w:r>
        <w:t xml:space="preserve">RR </w:t>
      </w:r>
      <w:r>
        <w:t>间期直方图，横</w:t>
      </w:r>
      <w:r>
        <w:rPr>
          <w:rFonts w:hint="eastAsia"/>
        </w:rPr>
        <w:t>坐标为</w:t>
      </w:r>
      <w:r>
        <w:t xml:space="preserve">RR </w:t>
      </w:r>
      <w:r>
        <w:t>间期；一种是提</w:t>
      </w:r>
    </w:p>
    <w:p w14:paraId="376BC7FD" w14:textId="77777777" w:rsidR="00CA42D7" w:rsidRDefault="00976F99">
      <w:pPr>
        <w:ind w:firstLineChars="0" w:firstLine="0"/>
      </w:pPr>
      <w:r>
        <w:t>前量直方图，横坐标</w:t>
      </w:r>
      <w:r>
        <w:rPr>
          <w:rFonts w:hint="eastAsia"/>
        </w:rPr>
        <w:t>为提前量百分比</w:t>
      </w:r>
      <w:r>
        <w:t>%</w:t>
      </w:r>
      <w:r>
        <w:t>。</w:t>
      </w:r>
      <w:r>
        <w:rPr>
          <w:rFonts w:hint="eastAsia"/>
        </w:rPr>
        <w:t>还有一种是心率直方图，横坐标为心率。</w:t>
      </w:r>
    </w:p>
    <w:p w14:paraId="3CE416EB" w14:textId="77777777" w:rsidR="00CA42D7" w:rsidRDefault="00976F99">
      <w:pPr>
        <w:pStyle w:val="af3"/>
        <w:numPr>
          <w:ilvl w:val="0"/>
          <w:numId w:val="10"/>
        </w:numPr>
        <w:ind w:firstLineChars="0"/>
      </w:pPr>
      <w:r>
        <w:rPr>
          <w:rFonts w:hint="eastAsia"/>
        </w:rPr>
        <w:t>用鼠标直接点击选取单个一个区间。</w:t>
      </w:r>
    </w:p>
    <w:p w14:paraId="154FFF54" w14:textId="77777777" w:rsidR="00CA42D7" w:rsidRDefault="00976F99">
      <w:pPr>
        <w:pStyle w:val="af3"/>
        <w:numPr>
          <w:ilvl w:val="0"/>
          <w:numId w:val="10"/>
        </w:numPr>
        <w:ind w:firstLineChars="0"/>
      </w:pPr>
      <w:r>
        <w:rPr>
          <w:rFonts w:hint="eastAsia"/>
        </w:rPr>
        <w:t>选取的心搏将在区域</w:t>
      </w:r>
      <w:r>
        <w:t xml:space="preserve">3 </w:t>
      </w:r>
      <w:r>
        <w:t>显示。</w:t>
      </w:r>
    </w:p>
    <w:p w14:paraId="3902F7B5" w14:textId="77777777" w:rsidR="00CA42D7" w:rsidRDefault="00976F99">
      <w:pPr>
        <w:ind w:firstLineChars="0" w:firstLine="0"/>
        <w:rPr>
          <w:b/>
          <w:bCs/>
        </w:rPr>
      </w:pPr>
      <w:r>
        <w:rPr>
          <w:rFonts w:hint="eastAsia"/>
          <w:b/>
          <w:bCs/>
        </w:rPr>
        <w:t>区域</w:t>
      </w:r>
      <w:r>
        <w:rPr>
          <w:b/>
          <w:bCs/>
        </w:rPr>
        <w:t>3</w:t>
      </w:r>
      <w:r>
        <w:rPr>
          <w:b/>
          <w:bCs/>
        </w:rPr>
        <w:t>：</w:t>
      </w:r>
      <w:r>
        <w:rPr>
          <w:rFonts w:hint="eastAsia"/>
          <w:b/>
          <w:bCs/>
        </w:rPr>
        <w:t>通用心电图编辑窗口</w:t>
      </w:r>
    </w:p>
    <w:p w14:paraId="41E5AB74" w14:textId="77777777" w:rsidR="00CA42D7" w:rsidRDefault="00976F99">
      <w:pPr>
        <w:ind w:firstLineChars="0" w:firstLine="0"/>
      </w:pPr>
      <w:r>
        <w:rPr>
          <w:rFonts w:hint="eastAsia"/>
        </w:rPr>
        <w:t>详细操作请参阅“</w:t>
      </w:r>
      <w:r>
        <w:t>通用心电图编辑窗口</w:t>
      </w:r>
      <w:r>
        <w:rPr>
          <w:rFonts w:hint="eastAsia"/>
        </w:rPr>
        <w:t>”</w:t>
      </w:r>
      <w:r>
        <w:t>章</w:t>
      </w:r>
      <w:r>
        <w:rPr>
          <w:rFonts w:hint="eastAsia"/>
        </w:rPr>
        <w:t>节。</w:t>
      </w:r>
    </w:p>
    <w:p w14:paraId="22EF4CAC" w14:textId="77777777" w:rsidR="00CA42D7" w:rsidRDefault="00976F99">
      <w:pPr>
        <w:ind w:firstLineChars="0" w:firstLine="0"/>
        <w:rPr>
          <w:b/>
          <w:bCs/>
        </w:rPr>
      </w:pPr>
      <w:r>
        <w:rPr>
          <w:rFonts w:hint="eastAsia"/>
          <w:b/>
          <w:bCs/>
        </w:rPr>
        <w:t>区域</w:t>
      </w:r>
      <w:r>
        <w:rPr>
          <w:b/>
          <w:bCs/>
        </w:rPr>
        <w:t>4</w:t>
      </w:r>
      <w:r>
        <w:rPr>
          <w:rFonts w:hint="eastAsia"/>
          <w:b/>
          <w:bCs/>
        </w:rPr>
        <w:t>：心搏编辑区</w:t>
      </w:r>
    </w:p>
    <w:p w14:paraId="515D198E" w14:textId="77777777" w:rsidR="00CA42D7" w:rsidRDefault="00976F99">
      <w:pPr>
        <w:ind w:firstLineChars="0" w:firstLine="0"/>
      </w:pPr>
      <w:r>
        <w:rPr>
          <w:rFonts w:hint="eastAsia"/>
        </w:rPr>
        <w:t>可以进行心搏类型的修改，</w:t>
      </w:r>
      <w:r>
        <w:t>通用心电图编辑窗口联动显示当前叠加窗口中的所有心搏。</w:t>
      </w:r>
    </w:p>
    <w:p w14:paraId="7BAA49D4" w14:textId="77777777" w:rsidR="00CA42D7" w:rsidRDefault="00976F99">
      <w:pPr>
        <w:pStyle w:val="2"/>
        <w:ind w:firstLineChars="0" w:firstLine="0"/>
      </w:pPr>
      <w:bookmarkStart w:id="1647" w:name="_Toc2128"/>
      <w:bookmarkStart w:id="1648" w:name="_Toc20980"/>
      <w:bookmarkStart w:id="1649" w:name="_Toc15074"/>
      <w:bookmarkStart w:id="1650" w:name="_Toc40880772"/>
      <w:bookmarkStart w:id="1651" w:name="_Toc20600"/>
      <w:bookmarkStart w:id="1652" w:name="_Toc3372"/>
      <w:bookmarkStart w:id="1653" w:name="_Toc13634"/>
      <w:bookmarkStart w:id="1654" w:name="_Toc20266"/>
      <w:bookmarkStart w:id="1655" w:name="_Toc9796"/>
      <w:bookmarkStart w:id="1656" w:name="_Toc11670"/>
      <w:bookmarkStart w:id="1657" w:name="_Toc21943"/>
      <w:bookmarkStart w:id="1658" w:name="_Toc24338"/>
      <w:bookmarkStart w:id="1659" w:name="_Toc28380"/>
      <w:bookmarkStart w:id="1660" w:name="_Toc2274"/>
      <w:bookmarkStart w:id="1661" w:name="_Toc19735"/>
      <w:bookmarkStart w:id="1662" w:name="_Toc10704"/>
      <w:bookmarkStart w:id="1663" w:name="_Toc12287"/>
      <w:bookmarkStart w:id="1664" w:name="_Toc1701"/>
      <w:bookmarkStart w:id="1665" w:name="_Toc668"/>
      <w:bookmarkStart w:id="1666" w:name="_Toc16965"/>
      <w:bookmarkStart w:id="1667" w:name="_Toc24031"/>
      <w:bookmarkStart w:id="1668" w:name="_Toc12513"/>
      <w:bookmarkStart w:id="1669" w:name="_Toc22353"/>
      <w:bookmarkStart w:id="1670" w:name="_Toc20133"/>
      <w:bookmarkStart w:id="1671" w:name="_Toc7092"/>
      <w:bookmarkStart w:id="1672" w:name="_Toc19718"/>
      <w:r>
        <w:lastRenderedPageBreak/>
        <w:t>5</w:t>
      </w:r>
      <w:r>
        <w:rPr>
          <w:rFonts w:hint="eastAsia"/>
        </w:rPr>
        <w:t>.11</w:t>
      </w:r>
      <w:r>
        <w:t xml:space="preserve"> </w:t>
      </w:r>
      <w:r>
        <w:rPr>
          <w:rFonts w:hint="eastAsia"/>
        </w:rPr>
        <w:t>报告编辑</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4EDF43C6" w14:textId="77777777" w:rsidR="00CA42D7" w:rsidRDefault="00976F99">
      <w:pPr>
        <w:ind w:firstLine="480"/>
      </w:pPr>
      <w:r>
        <w:rPr>
          <w:rFonts w:hint="eastAsia"/>
        </w:rPr>
        <w:t>“报告编辑”是由</w:t>
      </w:r>
      <w:r>
        <w:rPr>
          <w:rFonts w:hint="eastAsia"/>
        </w:rPr>
        <w:t>2</w:t>
      </w:r>
      <w:r>
        <w:rPr>
          <w:rFonts w:hint="eastAsia"/>
        </w:rPr>
        <w:t>个独立的统计数据表组成，分别是：总结、小时汇总。</w:t>
      </w:r>
    </w:p>
    <w:p w14:paraId="6637E336" w14:textId="77777777" w:rsidR="00CA42D7" w:rsidRDefault="00976F99">
      <w:pPr>
        <w:ind w:firstLineChars="0" w:firstLine="0"/>
      </w:pPr>
      <w:r>
        <w:rPr>
          <w:noProof/>
        </w:rPr>
        <w:drawing>
          <wp:inline distT="0" distB="0" distL="114300" distR="114300" wp14:anchorId="20D162E7" wp14:editId="1BCBED0C">
            <wp:extent cx="5077460" cy="2750185"/>
            <wp:effectExtent l="0" t="0" r="8890" b="12065"/>
            <wp:docPr id="36" name="图片 3" descr="D:\work\HolterSystem\文档\注册\送检\最新文件\图片\脱敏文件\017、报告编辑总结-已脱敏.PNG017、报告编辑总结-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D:\work\HolterSystem\文档\注册\送检\最新文件\图片\脱敏文件\017、报告编辑总结-已脱敏.PNG017、报告编辑总结-已脱敏"/>
                    <pic:cNvPicPr>
                      <a:picLocks noChangeAspect="1"/>
                    </pic:cNvPicPr>
                  </pic:nvPicPr>
                  <pic:blipFill>
                    <a:blip r:embed="rId84"/>
                    <a:srcRect/>
                    <a:stretch>
                      <a:fillRect/>
                    </a:stretch>
                  </pic:blipFill>
                  <pic:spPr>
                    <a:xfrm>
                      <a:off x="0" y="0"/>
                      <a:ext cx="5077962" cy="2750185"/>
                    </a:xfrm>
                    <a:prstGeom prst="rect">
                      <a:avLst/>
                    </a:prstGeom>
                    <a:noFill/>
                    <a:ln>
                      <a:noFill/>
                    </a:ln>
                  </pic:spPr>
                </pic:pic>
              </a:graphicData>
            </a:graphic>
          </wp:inline>
        </w:drawing>
      </w:r>
    </w:p>
    <w:p w14:paraId="0914781F" w14:textId="77777777" w:rsidR="00CA42D7" w:rsidRDefault="00CA42D7">
      <w:pPr>
        <w:ind w:firstLineChars="0" w:firstLine="0"/>
      </w:pPr>
    </w:p>
    <w:p w14:paraId="7150E725" w14:textId="77777777" w:rsidR="00CA42D7" w:rsidRDefault="00976F99">
      <w:pPr>
        <w:ind w:firstLineChars="0" w:firstLine="0"/>
      </w:pPr>
      <w:r>
        <w:rPr>
          <w:noProof/>
        </w:rPr>
        <w:drawing>
          <wp:inline distT="0" distB="0" distL="114935" distR="114935" wp14:anchorId="79519C04" wp14:editId="4ADB45EB">
            <wp:extent cx="5363210" cy="2904490"/>
            <wp:effectExtent l="0" t="0" r="8890" b="10160"/>
            <wp:docPr id="3" name="图片 3" descr="D:\work\HolterSystem\文档\注册\送检\最新文件\图片\脱敏文件\018、小时汇总界面-已脱敏.PNG018、小时汇总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HolterSystem\文档\注册\送检\最新文件\图片\脱敏文件\018、小时汇总界面-已脱敏.PNG018、小时汇总界面-已脱敏"/>
                    <pic:cNvPicPr>
                      <a:picLocks noChangeAspect="1"/>
                    </pic:cNvPicPr>
                  </pic:nvPicPr>
                  <pic:blipFill>
                    <a:blip r:embed="rId85"/>
                    <a:srcRect/>
                    <a:stretch>
                      <a:fillRect/>
                    </a:stretch>
                  </pic:blipFill>
                  <pic:spPr>
                    <a:xfrm>
                      <a:off x="0" y="0"/>
                      <a:ext cx="5363711" cy="2904490"/>
                    </a:xfrm>
                    <a:prstGeom prst="rect">
                      <a:avLst/>
                    </a:prstGeom>
                    <a:noFill/>
                    <a:ln>
                      <a:noFill/>
                    </a:ln>
                  </pic:spPr>
                </pic:pic>
              </a:graphicData>
            </a:graphic>
          </wp:inline>
        </w:drawing>
      </w:r>
    </w:p>
    <w:p w14:paraId="47C064E3" w14:textId="77777777" w:rsidR="00CA42D7" w:rsidRDefault="00CA42D7">
      <w:pPr>
        <w:ind w:firstLineChars="0" w:firstLine="0"/>
      </w:pPr>
    </w:p>
    <w:p w14:paraId="3AEB286A" w14:textId="77777777" w:rsidR="00CA42D7" w:rsidRDefault="00976F99">
      <w:pPr>
        <w:pStyle w:val="2"/>
        <w:ind w:firstLineChars="0" w:firstLine="0"/>
      </w:pPr>
      <w:bookmarkStart w:id="1673" w:name="_Toc21503"/>
      <w:bookmarkStart w:id="1674" w:name="_Toc7672"/>
      <w:bookmarkStart w:id="1675" w:name="_Toc11579"/>
      <w:bookmarkStart w:id="1676" w:name="_Toc23740"/>
      <w:bookmarkStart w:id="1677" w:name="_Toc1576"/>
      <w:bookmarkStart w:id="1678" w:name="_Toc13119"/>
      <w:bookmarkStart w:id="1679" w:name="_Toc30137"/>
      <w:bookmarkStart w:id="1680" w:name="_Toc27474"/>
      <w:bookmarkStart w:id="1681" w:name="_Toc4742"/>
      <w:bookmarkStart w:id="1682" w:name="_Toc3219"/>
      <w:bookmarkStart w:id="1683" w:name="_Toc8990"/>
      <w:bookmarkStart w:id="1684" w:name="_Toc4254"/>
      <w:bookmarkStart w:id="1685" w:name="_Toc6634"/>
      <w:bookmarkStart w:id="1686" w:name="_Toc29329"/>
      <w:bookmarkStart w:id="1687" w:name="_Toc32259"/>
      <w:bookmarkStart w:id="1688" w:name="_Toc40880773"/>
      <w:bookmarkStart w:id="1689" w:name="_Toc2357"/>
      <w:bookmarkStart w:id="1690" w:name="_Toc13963"/>
      <w:bookmarkStart w:id="1691" w:name="_Toc21333"/>
      <w:bookmarkStart w:id="1692" w:name="_Toc11829"/>
      <w:bookmarkStart w:id="1693" w:name="_Toc13504"/>
      <w:bookmarkStart w:id="1694" w:name="_Toc23205"/>
      <w:bookmarkStart w:id="1695" w:name="_Toc31373"/>
      <w:bookmarkStart w:id="1696" w:name="_Toc2239"/>
      <w:bookmarkStart w:id="1697" w:name="_Toc7041"/>
      <w:bookmarkStart w:id="1698" w:name="_Toc17671"/>
      <w:bookmarkStart w:id="1699" w:name="_Toc38631405"/>
      <w:r>
        <w:lastRenderedPageBreak/>
        <w:t>5</w:t>
      </w:r>
      <w:r>
        <w:rPr>
          <w:rFonts w:hint="eastAsia"/>
        </w:rPr>
        <w:t>.12</w:t>
      </w:r>
      <w:r>
        <w:t xml:space="preserve"> </w:t>
      </w:r>
      <w:r>
        <w:rPr>
          <w:rFonts w:hint="eastAsia"/>
        </w:rPr>
        <w:t>生成报告</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6A7A3D14" w14:textId="77777777" w:rsidR="00CA42D7" w:rsidRDefault="00976F99">
      <w:pPr>
        <w:ind w:firstLineChars="0" w:firstLine="0"/>
        <w:rPr>
          <w:b/>
          <w:bCs/>
        </w:rPr>
      </w:pPr>
      <w:ins w:id="1700" w:author="张霄恒（弓雨心）" w:date="2020-06-06T16:58:00Z">
        <w:r>
          <w:rPr>
            <w:noProof/>
          </w:rPr>
          <mc:AlternateContent>
            <mc:Choice Requires="wpg">
              <w:drawing>
                <wp:anchor distT="0" distB="0" distL="114300" distR="114300" simplePos="0" relativeHeight="251676672" behindDoc="0" locked="0" layoutInCell="1" allowOverlap="1" wp14:anchorId="59161F5D" wp14:editId="40BE0834">
                  <wp:simplePos x="0" y="0"/>
                  <wp:positionH relativeFrom="column">
                    <wp:posOffset>6350</wp:posOffset>
                  </wp:positionH>
                  <wp:positionV relativeFrom="paragraph">
                    <wp:posOffset>29210</wp:posOffset>
                  </wp:positionV>
                  <wp:extent cx="5256530" cy="2849880"/>
                  <wp:effectExtent l="0" t="0" r="1270" b="7620"/>
                  <wp:wrapNone/>
                  <wp:docPr id="135" name="组合 135"/>
                  <wp:cNvGraphicFramePr/>
                  <a:graphic xmlns:a="http://schemas.openxmlformats.org/drawingml/2006/main">
                    <a:graphicData uri="http://schemas.microsoft.com/office/word/2010/wordprocessingGroup">
                      <wpg:wgp>
                        <wpg:cNvGrpSpPr/>
                        <wpg:grpSpPr>
                          <a:xfrm>
                            <a:off x="0" y="0"/>
                            <a:ext cx="5256530" cy="2849880"/>
                            <a:chOff x="2093" y="824201"/>
                            <a:chExt cx="8278" cy="4488"/>
                          </a:xfrm>
                        </wpg:grpSpPr>
                        <pic:pic xmlns:pic="http://schemas.openxmlformats.org/drawingml/2006/picture">
                          <pic:nvPicPr>
                            <pic:cNvPr id="105" name="图片 105" descr="D:\work\HolterSystem\文档\注册\送检\最新文件\图片\脱敏文件\019、生成报告界面-已脱敏.PNG019、生成报告界面-已脱敏"/>
                            <pic:cNvPicPr>
                              <a:picLocks noChangeAspect="1"/>
                            </pic:cNvPicPr>
                          </pic:nvPicPr>
                          <pic:blipFill>
                            <a:blip r:embed="rId86"/>
                            <a:srcRect/>
                            <a:stretch>
                              <a:fillRect/>
                            </a:stretch>
                          </pic:blipFill>
                          <pic:spPr>
                            <a:xfrm>
                              <a:off x="2093" y="824201"/>
                              <a:ext cx="8279" cy="4489"/>
                            </a:xfrm>
                            <a:prstGeom prst="rect">
                              <a:avLst/>
                            </a:prstGeom>
                          </pic:spPr>
                        </pic:pic>
                        <pic:pic xmlns:pic="http://schemas.openxmlformats.org/drawingml/2006/picture">
                          <pic:nvPicPr>
                            <pic:cNvPr id="129" name="图片 129" descr="D:\work\HolterSystem\文档\注册\送检\最新文件\图片\圈12345\透明\圈3.png圈3"/>
                            <pic:cNvPicPr>
                              <a:picLocks noChangeAspect="1"/>
                            </pic:cNvPicPr>
                          </pic:nvPicPr>
                          <pic:blipFill>
                            <a:blip r:embed="rId57"/>
                            <a:srcRect/>
                            <a:stretch>
                              <a:fillRect/>
                            </a:stretch>
                          </pic:blipFill>
                          <pic:spPr>
                            <a:xfrm>
                              <a:off x="2953" y="825582"/>
                              <a:ext cx="405" cy="406"/>
                            </a:xfrm>
                            <a:prstGeom prst="rect">
                              <a:avLst/>
                            </a:prstGeom>
                          </pic:spPr>
                        </pic:pic>
                        <pic:pic xmlns:pic="http://schemas.openxmlformats.org/drawingml/2006/picture">
                          <pic:nvPicPr>
                            <pic:cNvPr id="131" name="图片 131" descr="D:\work\HolterSystem\文档\注册\送检\最新文件\图片\圈12345\透明\圈4.png圈4"/>
                            <pic:cNvPicPr>
                              <a:picLocks noChangeAspect="1"/>
                            </pic:cNvPicPr>
                          </pic:nvPicPr>
                          <pic:blipFill>
                            <a:blip r:embed="rId61"/>
                            <a:srcRect/>
                            <a:stretch>
                              <a:fillRect/>
                            </a:stretch>
                          </pic:blipFill>
                          <pic:spPr>
                            <a:xfrm>
                              <a:off x="7011" y="825748"/>
                              <a:ext cx="405" cy="406"/>
                            </a:xfrm>
                            <a:prstGeom prst="rect">
                              <a:avLst/>
                            </a:prstGeom>
                          </pic:spPr>
                        </pic:pic>
                        <pic:pic xmlns:pic="http://schemas.openxmlformats.org/drawingml/2006/picture">
                          <pic:nvPicPr>
                            <pic:cNvPr id="132" name="图片 132" descr="D:\work\HolterSystem\文档\注册\送检\最新文件\图片\圈12345\透明\圈2.png圈2"/>
                            <pic:cNvPicPr>
                              <a:picLocks noChangeAspect="1"/>
                            </pic:cNvPicPr>
                          </pic:nvPicPr>
                          <pic:blipFill>
                            <a:blip r:embed="rId27"/>
                            <a:srcRect/>
                            <a:stretch>
                              <a:fillRect/>
                            </a:stretch>
                          </pic:blipFill>
                          <pic:spPr>
                            <a:xfrm>
                              <a:off x="5742" y="825872"/>
                              <a:ext cx="405" cy="406"/>
                            </a:xfrm>
                            <a:prstGeom prst="rect">
                              <a:avLst/>
                            </a:prstGeom>
                          </pic:spPr>
                        </pic:pic>
                        <pic:pic xmlns:pic="http://schemas.openxmlformats.org/drawingml/2006/picture">
                          <pic:nvPicPr>
                            <pic:cNvPr id="133" name="图片 133" descr="圈1"/>
                            <pic:cNvPicPr>
                              <a:picLocks noChangeAspect="1"/>
                            </pic:cNvPicPr>
                          </pic:nvPicPr>
                          <pic:blipFill>
                            <a:blip r:embed="rId29"/>
                            <a:stretch>
                              <a:fillRect/>
                            </a:stretch>
                          </pic:blipFill>
                          <pic:spPr>
                            <a:xfrm>
                              <a:off x="4832" y="825168"/>
                              <a:ext cx="406" cy="40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5pt;margin-top:2.3pt;height:224.4pt;width:413.9pt;z-index:251676672;mso-width-relative:page;mso-height-relative:page;" coordorigin="2093,824201" coordsize="8278,4488" o:gfxdata="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">
                  <o:lock v:ext="edit" aspectratio="f"/>
                  <v:shape id="_x0000_s1026" o:spid="_x0000_s1026" o:spt="75" alt="D:\work\HolterSystem\文档\注册\送检\最新文件\图片\脱敏文件\019、生成报告界面-已脱敏.PNG019、生成报告界面-已脱敏" type="#_x0000_t75" style="position:absolute;left:2093;top:824201;height:4489;width:8279;" filled="f" o:preferrelative="t" stroked="f" coordsize="21600,21600" o:gfxdata="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tlDkugAAANwA&#10;AAAPAAAAAAAAAAEAIAAAACIAAABkcnMvZG93bnJldi54bWxQSwECFAAUAAAACACHTuJAMy8FnjsA&#10;AAA5AAAAEAAAAAAAAAABACAAAAAJAQAAZHJzL3NoYXBleG1sLnhtbFBLBQYAAAAABgAGAFsBAACz&#10;AwAAAAA=&#10;">
                    <v:fill on="f" focussize="0,0"/>
                    <v:stroke on="f"/>
                    <v:imagedata r:id="rId87" o:title=""/>
                    <o:lock v:ext="edit" aspectratio="t"/>
                  </v:shape>
                  <v:shape id="_x0000_s1026" o:spid="_x0000_s1026" o:spt="75" alt="D:\work\HolterSystem\文档\注册\送检\最新文件\图片\圈12345\透明\圈3.png圈3" type="#_x0000_t75" style="position:absolute;left:2953;top:825582;height:406;width:405;" filled="f" o:preferrelative="t" stroked="f" coordsize="21600,21600" o:gfxdata="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tBfvQAA&#10;ANwAAAAPAAAAAAAAAAEAIAAAACIAAABkcnMvZG93bnJldi54bWxQSwECFAAUAAAACACHTuJAMy8F&#10;njsAAAA5AAAAEAAAAAAAAAABACAAAAAMAQAAZHJzL3NoYXBleG1sLnhtbFBLBQYAAAAABgAGAFsB&#10;AAC2AwAAAAA=&#10;">
                    <v:fill on="f" focussize="0,0"/>
                    <v:stroke on="f"/>
                    <v:imagedata r:id="rId59" o:title=""/>
                    <o:lock v:ext="edit" aspectratio="t"/>
                  </v:shape>
                  <v:shape id="_x0000_s1026" o:spid="_x0000_s1026" o:spt="75" alt="D:\work\HolterSystem\文档\注册\送检\最新文件\图片\圈12345\透明\圈4.png圈4" type="#_x0000_t75" style="position:absolute;left:7011;top:825748;height:406;width:405;" filled="f" o:preferrelative="t" stroked="f" coordsize="21600,21600" o:gfxdata="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yau8AAAA&#10;3AAAAA8AAAAAAAAAAQAgAAAAIgAAAGRycy9kb3ducmV2LnhtbFBLAQIUABQAAAAIAIdO4kAzLwWe&#10;OwAAADkAAAAQAAAAAAAAAAEAIAAAAAsBAABkcnMvc2hhcGV4bWwueG1sUEsFBgAAAAAGAAYAWwEA&#10;ALUDAAAAAA==&#10;">
                    <v:fill on="f" focussize="0,0"/>
                    <v:stroke on="f"/>
                    <v:imagedata r:id="rId63" o:title=""/>
                    <o:lock v:ext="edit" aspectratio="t"/>
                  </v:shape>
                  <v:shape id="_x0000_s1026" o:spid="_x0000_s1026" o:spt="75" alt="D:\work\HolterSystem\文档\注册\送检\最新文件\图片\圈12345\透明\圈2.png圈2" type="#_x0000_t75" style="position:absolute;left:5742;top:825872;height:406;width:405;" filled="f" o:preferrelative="t" stroked="f" coordsize="21600,21600" o:gfxdata="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2MabsAAADc&#10;AAAADwAAAAAAAAABACAAAAAiAAAAZHJzL2Rvd25yZXYueG1sUEsBAhQAFAAAAAgAh07iQDMvBZ47&#10;AAAAOQAAABAAAAAAAAAAAQAgAAAACgEAAGRycy9zaGFwZXhtbC54bWxQSwUGAAAAAAYABgBbAQAA&#10;tAMAAAAA&#10;">
                    <v:fill on="f" focussize="0,0"/>
                    <v:stroke on="f"/>
                    <v:imagedata r:id="rId30" o:title=""/>
                    <o:lock v:ext="edit" aspectratio="t"/>
                  </v:shape>
                  <v:shape id="_x0000_s1026" o:spid="_x0000_s1026" o:spt="75" alt="圈1" type="#_x0000_t75" style="position:absolute;left:4832;top:825168;height:406;width:406;" filled="f" o:preferrelative="t" stroked="f" coordsize="21600,21600" o:gfxdata="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LXF2u2AAAA3AAAAA8A&#10;AAAAAAAAAQAgAAAAIgAAAGRycy9kb3ducmV2LnhtbFBLAQIUABQAAAAIAIdO4kAzLwWeOwAAADkA&#10;AAAQAAAAAAAAAAEAIAAAAAUBAABkcnMvc2hhcGV4bWwueG1sUEsFBgAAAAAGAAYAWwEAAK8DAAAA&#10;AA==&#10;">
                    <v:fill on="f" focussize="0,0"/>
                    <v:stroke on="f"/>
                    <v:imagedata r:id="rId29" o:title=""/>
                    <o:lock v:ext="edit" aspectratio="t"/>
                  </v:shape>
                </v:group>
              </w:pict>
            </mc:Fallback>
          </mc:AlternateContent>
        </w:r>
        <w:r>
          <w:rPr>
            <w:b/>
            <w:bCs/>
            <w:noProof/>
          </w:rPr>
          <w:drawing>
            <wp:anchor distT="0" distB="0" distL="114300" distR="114300" simplePos="0" relativeHeight="251638784" behindDoc="0" locked="0" layoutInCell="1" allowOverlap="1" wp14:anchorId="554D8F6D" wp14:editId="1B842EF4">
              <wp:simplePos x="0" y="0"/>
              <wp:positionH relativeFrom="margin">
                <wp:posOffset>635</wp:posOffset>
              </wp:positionH>
              <wp:positionV relativeFrom="paragraph">
                <wp:posOffset>29210</wp:posOffset>
              </wp:positionV>
              <wp:extent cx="5257165" cy="2850515"/>
              <wp:effectExtent l="0" t="0" r="635" b="6985"/>
              <wp:wrapSquare wrapText="bothSides"/>
              <wp:docPr id="134" name="图片 134"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work\HolterSystem\文档\注册\送检\最新文件\图片\脱敏文件\019、生成报告界面-已脱敏.PNG019、生成报告界面-已脱敏"/>
                      <pic:cNvPicPr>
                        <a:picLocks noChangeAspect="1"/>
                      </pic:cNvPicPr>
                    </pic:nvPicPr>
                    <pic:blipFill>
                      <a:blip r:embed="rId86"/>
                      <a:srcRect/>
                      <a:stretch>
                        <a:fillRect/>
                      </a:stretch>
                    </pic:blipFill>
                    <pic:spPr>
                      <a:xfrm>
                        <a:off x="0" y="0"/>
                        <a:ext cx="5257165" cy="2850515"/>
                      </a:xfrm>
                      <a:prstGeom prst="rect">
                        <a:avLst/>
                      </a:prstGeom>
                    </pic:spPr>
                  </pic:pic>
                </a:graphicData>
              </a:graphic>
            </wp:anchor>
          </w:drawing>
        </w:r>
      </w:ins>
      <w:ins w:id="1701" w:author="张霄恒（弓雨心）" w:date="2020-06-06T16:57:00Z">
        <w:r>
          <w:rPr>
            <w:noProof/>
          </w:rPr>
          <w:drawing>
            <wp:anchor distT="0" distB="0" distL="114300" distR="114300" simplePos="0" relativeHeight="251673600" behindDoc="0" locked="0" layoutInCell="1" allowOverlap="1" wp14:anchorId="3909FEC3" wp14:editId="4F7F5A8D">
              <wp:simplePos x="0" y="0"/>
              <wp:positionH relativeFrom="column">
                <wp:posOffset>3134995</wp:posOffset>
              </wp:positionH>
              <wp:positionV relativeFrom="paragraph">
                <wp:posOffset>1011555</wp:posOffset>
              </wp:positionV>
              <wp:extent cx="257175" cy="257810"/>
              <wp:effectExtent l="0" t="0" r="9525" b="8890"/>
              <wp:wrapNone/>
              <wp:docPr id="130" name="图片 130" descr="D:\work\HolterSystem\文档\注册\送检\最新文件\图片\圈12345\透明\圈4.png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work\HolterSystem\文档\注册\送检\最新文件\图片\圈12345\透明\圈4.png圈4"/>
                      <pic:cNvPicPr>
                        <a:picLocks noChangeAspect="1"/>
                      </pic:cNvPicPr>
                    </pic:nvPicPr>
                    <pic:blipFill>
                      <a:blip r:embed="rId61"/>
                      <a:srcRect/>
                      <a:stretch>
                        <a:fillRect/>
                      </a:stretch>
                    </pic:blipFill>
                    <pic:spPr>
                      <a:xfrm>
                        <a:off x="0" y="0"/>
                        <a:ext cx="257175" cy="257810"/>
                      </a:xfrm>
                      <a:prstGeom prst="rect">
                        <a:avLst/>
                      </a:prstGeom>
                    </pic:spPr>
                  </pic:pic>
                </a:graphicData>
              </a:graphic>
            </wp:anchor>
          </w:drawing>
        </w:r>
        <w:r>
          <w:rPr>
            <w:noProof/>
          </w:rPr>
          <w:drawing>
            <wp:anchor distT="0" distB="0" distL="114300" distR="114300" simplePos="0" relativeHeight="251674624" behindDoc="0" locked="0" layoutInCell="1" allowOverlap="1" wp14:anchorId="63C1B9A6" wp14:editId="19FBFAC3">
              <wp:simplePos x="0" y="0"/>
              <wp:positionH relativeFrom="column">
                <wp:posOffset>2329180</wp:posOffset>
              </wp:positionH>
              <wp:positionV relativeFrom="paragraph">
                <wp:posOffset>1090295</wp:posOffset>
              </wp:positionV>
              <wp:extent cx="257175" cy="257810"/>
              <wp:effectExtent l="0" t="0" r="9525" b="8890"/>
              <wp:wrapNone/>
              <wp:docPr id="128" name="图片 128" descr="D:\work\HolterSystem\文档\注册\送检\最新文件\图片\圈12345\透明\圈2.png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D:\work\HolterSystem\文档\注册\送检\最新文件\图片\圈12345\透明\圈2.png圈2"/>
                      <pic:cNvPicPr>
                        <a:picLocks noChangeAspect="1"/>
                      </pic:cNvPicPr>
                    </pic:nvPicPr>
                    <pic:blipFill>
                      <a:blip r:embed="rId27"/>
                      <a:srcRect/>
                      <a:stretch>
                        <a:fillRect/>
                      </a:stretch>
                    </pic:blipFill>
                    <pic:spPr>
                      <a:xfrm>
                        <a:off x="0" y="0"/>
                        <a:ext cx="257175" cy="257810"/>
                      </a:xfrm>
                      <a:prstGeom prst="rect">
                        <a:avLst/>
                      </a:prstGeom>
                    </pic:spPr>
                  </pic:pic>
                </a:graphicData>
              </a:graphic>
            </wp:anchor>
          </w:drawing>
        </w:r>
        <w:r>
          <w:rPr>
            <w:noProof/>
          </w:rPr>
          <w:drawing>
            <wp:anchor distT="0" distB="0" distL="114300" distR="114300" simplePos="0" relativeHeight="251675648" behindDoc="0" locked="0" layoutInCell="1" allowOverlap="1" wp14:anchorId="72CFBC11" wp14:editId="266EBEFB">
              <wp:simplePos x="0" y="0"/>
              <wp:positionH relativeFrom="column">
                <wp:posOffset>1751330</wp:posOffset>
              </wp:positionH>
              <wp:positionV relativeFrom="paragraph">
                <wp:posOffset>643255</wp:posOffset>
              </wp:positionV>
              <wp:extent cx="257810" cy="257810"/>
              <wp:effectExtent l="0" t="0" r="8890" b="8890"/>
              <wp:wrapNone/>
              <wp:docPr id="127" name="图片 127" descr="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圈1"/>
                      <pic:cNvPicPr>
                        <a:picLocks noChangeAspect="1"/>
                      </pic:cNvPicPr>
                    </pic:nvPicPr>
                    <pic:blipFill>
                      <a:blip r:embed="rId29"/>
                      <a:stretch>
                        <a:fillRect/>
                      </a:stretch>
                    </pic:blipFill>
                    <pic:spPr>
                      <a:xfrm>
                        <a:off x="0" y="0"/>
                        <a:ext cx="257810" cy="257810"/>
                      </a:xfrm>
                      <a:prstGeom prst="rect">
                        <a:avLst/>
                      </a:prstGeom>
                    </pic:spPr>
                  </pic:pic>
                </a:graphicData>
              </a:graphic>
            </wp:anchor>
          </w:drawing>
        </w:r>
      </w:ins>
    </w:p>
    <w:p w14:paraId="6E86088C" w14:textId="77777777" w:rsidR="00CA42D7" w:rsidRDefault="00976F99">
      <w:pPr>
        <w:ind w:firstLineChars="0" w:firstLine="0"/>
        <w:rPr>
          <w:rFonts w:ascii="宋体" w:cs="宋体"/>
          <w:kern w:val="0"/>
          <w:szCs w:val="21"/>
        </w:rPr>
      </w:pPr>
      <w:r>
        <w:rPr>
          <w:rFonts w:ascii="宋体" w:cs="宋体" w:hint="eastAsia"/>
          <w:kern w:val="0"/>
          <w:szCs w:val="21"/>
        </w:rPr>
        <w:t>本功能页面提供报告选择、报告预览和打印功能。</w:t>
      </w:r>
    </w:p>
    <w:p w14:paraId="2702CC5C" w14:textId="77777777" w:rsidR="00CA42D7" w:rsidRDefault="00976F99">
      <w:pPr>
        <w:pStyle w:val="3"/>
        <w:ind w:firstLineChars="0" w:firstLine="0"/>
      </w:pPr>
      <w:bookmarkStart w:id="1702" w:name="_Toc21763"/>
      <w:bookmarkStart w:id="1703" w:name="_Toc19251"/>
      <w:bookmarkStart w:id="1704" w:name="_Toc6700"/>
      <w:bookmarkStart w:id="1705" w:name="_Toc17090"/>
      <w:r>
        <w:rPr>
          <w:rFonts w:hint="eastAsia"/>
        </w:rPr>
        <w:t xml:space="preserve">5.12.1 </w:t>
      </w:r>
      <w:r>
        <w:rPr>
          <w:rFonts w:hint="eastAsia"/>
        </w:rPr>
        <w:t>区域说明</w:t>
      </w:r>
      <w:bookmarkEnd w:id="1702"/>
      <w:bookmarkEnd w:id="1703"/>
      <w:bookmarkEnd w:id="1704"/>
      <w:bookmarkEnd w:id="1705"/>
    </w:p>
    <w:p w14:paraId="3166B5AC" w14:textId="77777777" w:rsidR="00CA42D7" w:rsidRDefault="00976F99">
      <w:pPr>
        <w:ind w:firstLineChars="0" w:firstLine="0"/>
        <w:rPr>
          <w:rFonts w:ascii="宋体" w:cs="宋体"/>
          <w:kern w:val="0"/>
          <w:szCs w:val="21"/>
        </w:rPr>
      </w:pPr>
      <w:r>
        <w:rPr>
          <w:rFonts w:ascii="宋体" w:cs="宋体" w:hint="eastAsia"/>
          <w:kern w:val="0"/>
          <w:szCs w:val="21"/>
        </w:rPr>
        <w:t>本功能界面由以下部分组成：</w:t>
      </w:r>
    </w:p>
    <w:p w14:paraId="4C544F91" w14:textId="77777777" w:rsidR="00CA42D7" w:rsidRDefault="00976F99">
      <w:pPr>
        <w:ind w:firstLineChars="0" w:firstLine="0"/>
        <w:rPr>
          <w:b/>
          <w:bCs/>
        </w:rPr>
      </w:pPr>
      <w:r>
        <w:rPr>
          <w:rFonts w:hint="eastAsia"/>
          <w:b/>
          <w:bCs/>
        </w:rPr>
        <w:t>区域</w:t>
      </w:r>
      <w:r>
        <w:rPr>
          <w:rFonts w:hint="eastAsia"/>
          <w:b/>
          <w:bCs/>
        </w:rPr>
        <w:t>1</w:t>
      </w:r>
      <w:r>
        <w:rPr>
          <w:rFonts w:hint="eastAsia"/>
          <w:b/>
          <w:bCs/>
        </w:rPr>
        <w:t>：术语</w:t>
      </w:r>
    </w:p>
    <w:p w14:paraId="597D3D79" w14:textId="77777777" w:rsidR="00CA42D7" w:rsidRDefault="00976F99">
      <w:pPr>
        <w:ind w:firstLineChars="0" w:firstLine="0"/>
      </w:pPr>
      <w:r>
        <w:rPr>
          <w:rFonts w:hint="eastAsia"/>
        </w:rPr>
        <w:t>显示报告中可能出现的所有术语，可以通过双击属于添加到结论中。</w:t>
      </w:r>
    </w:p>
    <w:p w14:paraId="34AC35F5" w14:textId="77777777" w:rsidR="00CA42D7" w:rsidRDefault="00976F99">
      <w:pPr>
        <w:ind w:firstLineChars="0" w:firstLine="0"/>
        <w:rPr>
          <w:b/>
          <w:bCs/>
        </w:rPr>
      </w:pPr>
      <w:r>
        <w:rPr>
          <w:rFonts w:hint="eastAsia"/>
          <w:b/>
          <w:bCs/>
        </w:rPr>
        <w:t>区域</w:t>
      </w:r>
      <w:r>
        <w:rPr>
          <w:rFonts w:hint="eastAsia"/>
          <w:b/>
          <w:bCs/>
        </w:rPr>
        <w:t>2</w:t>
      </w:r>
      <w:r>
        <w:rPr>
          <w:rFonts w:hint="eastAsia"/>
          <w:b/>
          <w:bCs/>
        </w:rPr>
        <w:t>：总结</w:t>
      </w:r>
    </w:p>
    <w:p w14:paraId="4D9EBA2A" w14:textId="77777777" w:rsidR="00CA42D7" w:rsidRDefault="00976F99">
      <w:pPr>
        <w:ind w:firstLineChars="0" w:firstLine="0"/>
      </w:pPr>
      <w:r>
        <w:rPr>
          <w:rFonts w:hint="eastAsia"/>
        </w:rPr>
        <w:t>1.</w:t>
      </w:r>
      <w:r>
        <w:t xml:space="preserve"> </w:t>
      </w:r>
      <w:r>
        <w:rPr>
          <w:rFonts w:hint="eastAsia"/>
        </w:rPr>
        <w:t>基本心律：下拉框选择基本心律</w:t>
      </w:r>
    </w:p>
    <w:p w14:paraId="5D58C602" w14:textId="77777777" w:rsidR="00CA42D7" w:rsidRDefault="00976F99">
      <w:pPr>
        <w:ind w:firstLineChars="0" w:firstLine="0"/>
      </w:pPr>
      <w:r>
        <w:rPr>
          <w:rFonts w:hint="eastAsia"/>
        </w:rPr>
        <w:t>2.</w:t>
      </w:r>
      <w:r>
        <w:t xml:space="preserve"> </w:t>
      </w:r>
      <w:r>
        <w:rPr>
          <w:rFonts w:hint="eastAsia"/>
        </w:rPr>
        <w:t>附加心律：下拉框选择附加心律</w:t>
      </w:r>
    </w:p>
    <w:p w14:paraId="31B11205" w14:textId="77777777" w:rsidR="00CA42D7" w:rsidRDefault="00976F99">
      <w:pPr>
        <w:ind w:firstLineChars="0" w:firstLine="0"/>
      </w:pPr>
      <w:r>
        <w:rPr>
          <w:rFonts w:hint="eastAsia"/>
        </w:rPr>
        <w:t>3.</w:t>
      </w:r>
      <w:r>
        <w:t xml:space="preserve"> </w:t>
      </w:r>
      <w:r>
        <w:rPr>
          <w:rFonts w:hint="eastAsia"/>
        </w:rPr>
        <w:t>“</w:t>
      </w:r>
      <w:r>
        <w:rPr>
          <w:rFonts w:hint="eastAsia"/>
        </w:rPr>
        <w:t>+</w:t>
      </w:r>
      <w:r>
        <w:rPr>
          <w:rFonts w:hint="eastAsia"/>
        </w:rPr>
        <w:t>”：选择其他类型</w:t>
      </w:r>
    </w:p>
    <w:p w14:paraId="710D14BE" w14:textId="77777777" w:rsidR="00CA42D7" w:rsidRDefault="00976F99">
      <w:pPr>
        <w:ind w:firstLineChars="0" w:firstLine="0"/>
      </w:pPr>
      <w:r>
        <w:rPr>
          <w:rFonts w:hint="eastAsia"/>
          <w:b/>
          <w:bCs/>
        </w:rPr>
        <w:t>区域</w:t>
      </w:r>
      <w:r>
        <w:rPr>
          <w:rFonts w:hint="eastAsia"/>
          <w:b/>
          <w:bCs/>
        </w:rPr>
        <w:t>3</w:t>
      </w:r>
      <w:r>
        <w:rPr>
          <w:rFonts w:hint="eastAsia"/>
          <w:b/>
          <w:bCs/>
        </w:rPr>
        <w:t>：结论编辑窗口</w:t>
      </w:r>
    </w:p>
    <w:p w14:paraId="1DE1AF71" w14:textId="77777777" w:rsidR="00CA42D7" w:rsidRDefault="00976F99">
      <w:pPr>
        <w:ind w:firstLineChars="0" w:firstLine="0"/>
      </w:pPr>
      <w:r>
        <w:t>您可以</w:t>
      </w:r>
      <w:r>
        <w:rPr>
          <w:rFonts w:hint="eastAsia"/>
        </w:rPr>
        <w:t>点击“编辑模板”后进行结论的修改：</w:t>
      </w:r>
    </w:p>
    <w:p w14:paraId="7614439C" w14:textId="77777777" w:rsidR="00CA42D7" w:rsidRDefault="00976F99">
      <w:pPr>
        <w:ind w:firstLineChars="0" w:firstLine="0"/>
      </w:pPr>
      <w:r>
        <w:rPr>
          <w:rFonts w:hint="eastAsia"/>
        </w:rPr>
        <w:t>1.</w:t>
      </w:r>
      <w:r>
        <w:t xml:space="preserve"> </w:t>
      </w:r>
      <w:r>
        <w:t>您可以</w:t>
      </w:r>
      <w:bookmarkStart w:id="1706" w:name="_Hlk37159668"/>
      <w:r>
        <w:rPr>
          <w:rFonts w:hint="eastAsia"/>
        </w:rPr>
        <w:t>手动添加或者修改报告结论。</w:t>
      </w:r>
    </w:p>
    <w:bookmarkEnd w:id="1706"/>
    <w:p w14:paraId="0272B568" w14:textId="77777777" w:rsidR="00CA42D7" w:rsidRDefault="00976F99">
      <w:pPr>
        <w:ind w:firstLineChars="0" w:firstLine="0"/>
      </w:pPr>
      <w:r>
        <w:rPr>
          <w:rFonts w:hint="eastAsia"/>
        </w:rPr>
        <w:t>2.</w:t>
      </w:r>
      <w:r>
        <w:t xml:space="preserve"> </w:t>
      </w:r>
      <w:r>
        <w:t>您可以从术语列表中选择预先定义好的术</w:t>
      </w:r>
      <w:r>
        <w:rPr>
          <w:rFonts w:hint="eastAsia"/>
        </w:rPr>
        <w:t>语。</w:t>
      </w:r>
    </w:p>
    <w:p w14:paraId="05A60278" w14:textId="77777777" w:rsidR="00CA42D7" w:rsidRDefault="00976F99">
      <w:pPr>
        <w:ind w:firstLineChars="0" w:firstLine="0"/>
      </w:pPr>
      <w:r>
        <w:rPr>
          <w:rFonts w:hint="eastAsia"/>
        </w:rPr>
        <w:lastRenderedPageBreak/>
        <w:t>3.</w:t>
      </w:r>
      <w:r>
        <w:t xml:space="preserve"> </w:t>
      </w:r>
      <w:r>
        <w:t>您可以</w:t>
      </w:r>
      <w:bookmarkStart w:id="1707" w:name="_Hlk37159648"/>
      <w:r>
        <w:rPr>
          <w:rFonts w:hint="eastAsia"/>
        </w:rPr>
        <w:t>点击“初始化模板”按钮，将结论设置为系统默认结论模板</w:t>
      </w:r>
      <w:bookmarkEnd w:id="1707"/>
      <w:r>
        <w:rPr>
          <w:rFonts w:hint="eastAsia"/>
        </w:rPr>
        <w:t>。</w:t>
      </w:r>
    </w:p>
    <w:p w14:paraId="4CB9651A" w14:textId="77777777" w:rsidR="00CA42D7" w:rsidRDefault="00976F99">
      <w:pPr>
        <w:ind w:firstLineChars="0" w:firstLine="0"/>
      </w:pPr>
      <w:r>
        <w:rPr>
          <w:rFonts w:hint="eastAsia"/>
        </w:rPr>
        <w:t>4.</w:t>
      </w:r>
      <w:r>
        <w:t xml:space="preserve"> </w:t>
      </w:r>
      <w:r>
        <w:t>您可以</w:t>
      </w:r>
      <w:r>
        <w:rPr>
          <w:rFonts w:hint="eastAsia"/>
        </w:rPr>
        <w:t>在“结论”区域中选择基本心律、附加心律以及其他类型添加到结论中。</w:t>
      </w:r>
    </w:p>
    <w:p w14:paraId="7F68670E" w14:textId="77777777" w:rsidR="00CA42D7" w:rsidRDefault="00976F99">
      <w:pPr>
        <w:ind w:firstLineChars="0" w:firstLine="0"/>
      </w:pPr>
      <w:r>
        <w:rPr>
          <w:rFonts w:hint="eastAsia"/>
        </w:rPr>
        <w:t>5.</w:t>
      </w:r>
      <w:r>
        <w:t xml:space="preserve"> </w:t>
      </w:r>
      <w:r>
        <w:t>您可以点击</w:t>
      </w:r>
      <w:r>
        <w:rPr>
          <w:rFonts w:hint="eastAsia"/>
        </w:rPr>
        <w:t>“</w:t>
      </w:r>
      <w:r>
        <w:t>保存</w:t>
      </w:r>
      <w:r>
        <w:rPr>
          <w:rFonts w:hint="eastAsia"/>
        </w:rPr>
        <w:t>模板“</w:t>
      </w:r>
      <w:r>
        <w:t>按钮，将当前结论保</w:t>
      </w:r>
      <w:r>
        <w:rPr>
          <w:rFonts w:hint="eastAsia"/>
        </w:rPr>
        <w:t>存。</w:t>
      </w:r>
    </w:p>
    <w:p w14:paraId="63468616" w14:textId="77777777" w:rsidR="00CA42D7" w:rsidRDefault="00976F99">
      <w:pPr>
        <w:ind w:firstLineChars="0" w:firstLine="0"/>
        <w:rPr>
          <w:b/>
          <w:bCs/>
        </w:rPr>
      </w:pPr>
      <w:r>
        <w:rPr>
          <w:rFonts w:hint="eastAsia"/>
          <w:b/>
          <w:bCs/>
        </w:rPr>
        <w:t>区域</w:t>
      </w:r>
      <w:r>
        <w:rPr>
          <w:rFonts w:hint="eastAsia"/>
          <w:b/>
          <w:bCs/>
        </w:rPr>
        <w:t>4</w:t>
      </w:r>
      <w:r>
        <w:rPr>
          <w:rFonts w:hint="eastAsia"/>
          <w:b/>
          <w:bCs/>
        </w:rPr>
        <w:t>：报告</w:t>
      </w:r>
    </w:p>
    <w:p w14:paraId="2392D987" w14:textId="77777777" w:rsidR="00CA42D7" w:rsidRDefault="00976F99">
      <w:pPr>
        <w:ind w:firstLineChars="0" w:firstLine="0"/>
      </w:pPr>
      <w:r>
        <w:rPr>
          <w:rFonts w:hint="eastAsia"/>
        </w:rPr>
        <w:t>1.</w:t>
      </w:r>
      <w:r>
        <w:t xml:space="preserve"> </w:t>
      </w:r>
      <w:r>
        <w:t>显示所有可用报告。在每个报告名称前都有选</w:t>
      </w:r>
      <w:r>
        <w:rPr>
          <w:rFonts w:hint="eastAsia"/>
        </w:rPr>
        <w:t>择框，当打上√时表示选择该报告。</w:t>
      </w:r>
    </w:p>
    <w:p w14:paraId="53AFDA39" w14:textId="77777777" w:rsidR="00CA42D7" w:rsidRDefault="00976F99">
      <w:pPr>
        <w:ind w:firstLineChars="0" w:firstLine="0"/>
      </w:pPr>
      <w:r>
        <w:rPr>
          <w:rFonts w:hint="eastAsia"/>
        </w:rPr>
        <w:t>2.</w:t>
      </w:r>
      <w:r>
        <w:t xml:space="preserve"> </w:t>
      </w:r>
      <w:r>
        <w:rPr>
          <w:rFonts w:hint="eastAsia"/>
        </w:rPr>
        <w:t>预览</w:t>
      </w:r>
      <w:r>
        <w:rPr>
          <w:rFonts w:hint="eastAsia"/>
        </w:rPr>
        <w:t>/</w:t>
      </w:r>
      <w:r>
        <w:rPr>
          <w:rFonts w:hint="eastAsia"/>
        </w:rPr>
        <w:t>打印报告：点击“打印</w:t>
      </w:r>
      <w:r>
        <w:t>/</w:t>
      </w:r>
      <w:r>
        <w:t>预览</w:t>
      </w:r>
      <w:r>
        <w:t>”</w:t>
      </w:r>
      <w:r>
        <w:t>按钮，系统将自动生成所有选择的报告并</w:t>
      </w:r>
      <w:r>
        <w:rPr>
          <w:rFonts w:hint="eastAsia"/>
        </w:rPr>
        <w:t>开启报告预览</w:t>
      </w:r>
      <w:r>
        <w:t>/</w:t>
      </w:r>
      <w:r>
        <w:t>打印窗口。</w:t>
      </w:r>
    </w:p>
    <w:p w14:paraId="1C538FCE" w14:textId="77777777" w:rsidR="00CA42D7" w:rsidRDefault="00976F99">
      <w:pPr>
        <w:ind w:firstLineChars="0" w:firstLine="0"/>
      </w:pPr>
      <w:r>
        <w:rPr>
          <w:rFonts w:hint="eastAsia"/>
        </w:rPr>
        <w:t>详细操作见后续“报告预览</w:t>
      </w:r>
      <w:r>
        <w:rPr>
          <w:rFonts w:hint="eastAsia"/>
        </w:rPr>
        <w:t>/</w:t>
      </w:r>
      <w:r>
        <w:rPr>
          <w:rFonts w:hint="eastAsia"/>
        </w:rPr>
        <w:t>打印”</w:t>
      </w:r>
      <w:r>
        <w:t xml:space="preserve"> </w:t>
      </w:r>
      <w:r>
        <w:t>章节。</w:t>
      </w:r>
    </w:p>
    <w:p w14:paraId="4CC0962C" w14:textId="77777777" w:rsidR="00CA42D7" w:rsidRDefault="00976F99">
      <w:pPr>
        <w:pStyle w:val="3"/>
        <w:ind w:firstLineChars="0" w:firstLine="0"/>
      </w:pPr>
      <w:bookmarkStart w:id="1708" w:name="_Toc906"/>
      <w:bookmarkStart w:id="1709" w:name="_Toc8233"/>
      <w:bookmarkStart w:id="1710" w:name="_Toc20458"/>
      <w:bookmarkStart w:id="1711" w:name="_Toc16926"/>
      <w:bookmarkStart w:id="1712" w:name="_Toc14034"/>
      <w:bookmarkStart w:id="1713" w:name="_Toc22026"/>
      <w:bookmarkStart w:id="1714" w:name="_Toc18160"/>
      <w:bookmarkStart w:id="1715" w:name="_Toc22560"/>
      <w:bookmarkStart w:id="1716" w:name="_Toc14019"/>
      <w:bookmarkStart w:id="1717" w:name="_Toc10996"/>
      <w:bookmarkStart w:id="1718" w:name="_Toc16979"/>
      <w:bookmarkStart w:id="1719" w:name="_Toc23107"/>
      <w:bookmarkStart w:id="1720" w:name="_Toc38631406"/>
      <w:bookmarkStart w:id="1721" w:name="_Toc17427"/>
      <w:bookmarkStart w:id="1722" w:name="_Toc31024"/>
      <w:bookmarkStart w:id="1723" w:name="_Toc31923"/>
      <w:bookmarkStart w:id="1724" w:name="_Toc6078"/>
      <w:bookmarkStart w:id="1725" w:name="_Toc7416"/>
      <w:bookmarkStart w:id="1726" w:name="_Toc6911"/>
      <w:bookmarkStart w:id="1727" w:name="_Toc24806"/>
      <w:bookmarkStart w:id="1728" w:name="_Toc25764"/>
      <w:bookmarkStart w:id="1729" w:name="_Toc29207"/>
      <w:bookmarkStart w:id="1730" w:name="_Toc7460"/>
      <w:bookmarkStart w:id="1731" w:name="_Toc15332"/>
      <w:bookmarkStart w:id="1732" w:name="_Toc40880774"/>
      <w:bookmarkStart w:id="1733" w:name="_Toc1416"/>
      <w:bookmarkStart w:id="1734" w:name="_Toc28568"/>
      <w:r>
        <w:rPr>
          <w:rFonts w:hint="eastAsia"/>
          <w:noProof/>
        </w:rPr>
        <w:drawing>
          <wp:anchor distT="0" distB="0" distL="114300" distR="114300" simplePos="0" relativeHeight="251653120" behindDoc="0" locked="0" layoutInCell="1" allowOverlap="1" wp14:anchorId="01A15EC1" wp14:editId="26BCD51A">
            <wp:simplePos x="0" y="0"/>
            <wp:positionH relativeFrom="margin">
              <wp:posOffset>95250</wp:posOffset>
            </wp:positionH>
            <wp:positionV relativeFrom="paragraph">
              <wp:posOffset>502285</wp:posOffset>
            </wp:positionV>
            <wp:extent cx="5075555" cy="2748915"/>
            <wp:effectExtent l="0" t="0" r="10795" b="13335"/>
            <wp:wrapSquare wrapText="bothSides"/>
            <wp:docPr id="106" name="图片 106" descr="D:\work\HolterSystem\文档\注册\送检\最新文件\图片\脱敏文件\020、生成报告总结界面-已脱敏.PNG020、生成报告总结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work\HolterSystem\文档\注册\送检\最新文件\图片\脱敏文件\020、生成报告总结界面-已脱敏.PNG020、生成报告总结界面-已脱敏"/>
                    <pic:cNvPicPr>
                      <a:picLocks noChangeAspect="1"/>
                    </pic:cNvPicPr>
                  </pic:nvPicPr>
                  <pic:blipFill>
                    <a:blip r:embed="rId88"/>
                    <a:srcRect/>
                    <a:stretch>
                      <a:fillRect/>
                    </a:stretch>
                  </pic:blipFill>
                  <pic:spPr>
                    <a:xfrm>
                      <a:off x="0" y="0"/>
                      <a:ext cx="5075555" cy="2748915"/>
                    </a:xfrm>
                    <a:prstGeom prst="rect">
                      <a:avLst/>
                    </a:prstGeom>
                  </pic:spPr>
                </pic:pic>
              </a:graphicData>
            </a:graphic>
          </wp:anchor>
        </w:drawing>
      </w:r>
      <w:r>
        <w:rPr>
          <w:rFonts w:hint="eastAsia"/>
        </w:rPr>
        <w:t xml:space="preserve">5.12.2 </w:t>
      </w:r>
      <w:r>
        <w:rPr>
          <w:rFonts w:hint="eastAsia"/>
        </w:rPr>
        <w:t>编辑分析结论</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14:paraId="134DE2A4" w14:textId="77777777" w:rsidR="00CA42D7" w:rsidRDefault="00976F99">
      <w:pPr>
        <w:ind w:firstLine="480"/>
      </w:pPr>
      <w:r>
        <w:rPr>
          <w:rFonts w:hint="eastAsia"/>
        </w:rPr>
        <w:t>分析结束后</w:t>
      </w:r>
      <w:r>
        <w:t>ECGAnalyst</w:t>
      </w:r>
      <w:r>
        <w:t>将自动生成</w:t>
      </w:r>
      <w:r>
        <w:rPr>
          <w:rFonts w:hint="eastAsia"/>
        </w:rPr>
        <w:t>“模板</w:t>
      </w:r>
      <w:r>
        <w:t>结论</w:t>
      </w:r>
      <w:r>
        <w:rPr>
          <w:rFonts w:hint="eastAsia"/>
        </w:rPr>
        <w:t>”</w:t>
      </w:r>
      <w:r>
        <w:t>。</w:t>
      </w:r>
      <w:r>
        <w:rPr>
          <w:rFonts w:hint="eastAsia"/>
        </w:rPr>
        <w:t xml:space="preserve"> </w:t>
      </w:r>
      <w:r>
        <w:rPr>
          <w:rFonts w:hint="eastAsia"/>
        </w:rPr>
        <w:t>结论文字是在“模板”编辑窗口输入。操作者可以点击“编辑模板”进行报告结论修改：</w:t>
      </w:r>
    </w:p>
    <w:p w14:paraId="2DFC5A16" w14:textId="77777777" w:rsidR="00CA42D7" w:rsidRDefault="00976F99">
      <w:pPr>
        <w:ind w:firstLineChars="0" w:firstLine="0"/>
      </w:pPr>
      <w:r>
        <w:rPr>
          <w:rFonts w:hint="eastAsia"/>
        </w:rPr>
        <w:t>1.</w:t>
      </w:r>
      <w:r>
        <w:t xml:space="preserve"> </w:t>
      </w:r>
      <w:r>
        <w:rPr>
          <w:rFonts w:hint="eastAsia"/>
        </w:rPr>
        <w:t>可以手动添加或者修改报告结论；</w:t>
      </w:r>
    </w:p>
    <w:p w14:paraId="4518D3C9" w14:textId="77777777" w:rsidR="00CA42D7" w:rsidRDefault="00976F99">
      <w:pPr>
        <w:ind w:firstLineChars="0" w:firstLine="0"/>
      </w:pPr>
      <w:r>
        <w:rPr>
          <w:rFonts w:hint="eastAsia"/>
        </w:rPr>
        <w:t>2.</w:t>
      </w:r>
      <w:r>
        <w:t xml:space="preserve"> </w:t>
      </w:r>
      <w:r>
        <w:rPr>
          <w:rFonts w:hint="eastAsia"/>
        </w:rPr>
        <w:t>可以从术语列表中将预先定义好的术语插入到结论文字中；</w:t>
      </w:r>
    </w:p>
    <w:p w14:paraId="64819F08" w14:textId="77777777" w:rsidR="00CA42D7" w:rsidRDefault="00976F99">
      <w:pPr>
        <w:ind w:firstLineChars="0" w:firstLine="0"/>
      </w:pPr>
      <w:r>
        <w:rPr>
          <w:rFonts w:hint="eastAsia"/>
        </w:rPr>
        <w:t>3.</w:t>
      </w:r>
      <w:r>
        <w:t xml:space="preserve"> </w:t>
      </w:r>
      <w:r>
        <w:rPr>
          <w:rFonts w:hint="eastAsia"/>
        </w:rPr>
        <w:t>也可以在“结论”区域中选择基本心律、附加心律以及其他类型添加到结论中；</w:t>
      </w:r>
    </w:p>
    <w:p w14:paraId="5BBEEE04" w14:textId="77777777" w:rsidR="00CA42D7" w:rsidRDefault="00976F99">
      <w:pPr>
        <w:ind w:firstLineChars="0" w:firstLine="0"/>
      </w:pPr>
      <w:r>
        <w:rPr>
          <w:rFonts w:hint="eastAsia"/>
        </w:rPr>
        <w:lastRenderedPageBreak/>
        <w:t>4.</w:t>
      </w:r>
      <w:r>
        <w:t xml:space="preserve"> </w:t>
      </w:r>
      <w:r>
        <w:rPr>
          <w:rFonts w:hint="eastAsia"/>
        </w:rPr>
        <w:t>点击“保存模板”按钮将保存当前编辑窗中的结论文字；</w:t>
      </w:r>
    </w:p>
    <w:p w14:paraId="46BDEFD0" w14:textId="77777777" w:rsidR="00CA42D7" w:rsidRDefault="00976F99">
      <w:pPr>
        <w:ind w:firstLineChars="0" w:firstLine="0"/>
      </w:pPr>
      <w:r>
        <w:rPr>
          <w:rFonts w:hint="eastAsia"/>
        </w:rPr>
        <w:t>5.</w:t>
      </w:r>
      <w:r>
        <w:t xml:space="preserve"> </w:t>
      </w:r>
      <w:r>
        <w:rPr>
          <w:rFonts w:hint="eastAsia"/>
        </w:rPr>
        <w:t>点击“初始化模板”按钮，将结论设置为系统默认结论模板。</w:t>
      </w:r>
    </w:p>
    <w:p w14:paraId="7FA5C8AA" w14:textId="77777777" w:rsidR="00CA42D7" w:rsidRDefault="00976F99">
      <w:pPr>
        <w:pStyle w:val="3"/>
        <w:ind w:firstLineChars="0" w:firstLine="0"/>
      </w:pPr>
      <w:bookmarkStart w:id="1735" w:name="_Toc38631407"/>
      <w:bookmarkStart w:id="1736" w:name="_Toc16286"/>
      <w:bookmarkStart w:id="1737" w:name="_Toc7516"/>
      <w:bookmarkStart w:id="1738" w:name="_Toc27310"/>
      <w:bookmarkStart w:id="1739" w:name="_Toc13441"/>
      <w:bookmarkStart w:id="1740" w:name="_Toc11478"/>
      <w:bookmarkStart w:id="1741" w:name="_Toc25217"/>
      <w:bookmarkStart w:id="1742" w:name="_Toc25206"/>
      <w:bookmarkStart w:id="1743" w:name="_Toc19335"/>
      <w:bookmarkStart w:id="1744" w:name="_Toc17114"/>
      <w:bookmarkStart w:id="1745" w:name="_Toc15723"/>
      <w:bookmarkStart w:id="1746" w:name="_Toc23523"/>
      <w:bookmarkStart w:id="1747" w:name="_Toc7428"/>
      <w:bookmarkStart w:id="1748" w:name="_Toc24616"/>
      <w:bookmarkStart w:id="1749" w:name="_Toc12878"/>
      <w:bookmarkStart w:id="1750" w:name="_Toc18311"/>
      <w:bookmarkStart w:id="1751" w:name="_Toc22653"/>
      <w:bookmarkStart w:id="1752" w:name="_Toc16619"/>
      <w:bookmarkStart w:id="1753" w:name="_Toc40880775"/>
      <w:bookmarkStart w:id="1754" w:name="_Toc32659"/>
      <w:bookmarkStart w:id="1755" w:name="_Toc23384"/>
      <w:bookmarkStart w:id="1756" w:name="_Toc31222"/>
      <w:bookmarkStart w:id="1757" w:name="_Toc18047"/>
      <w:bookmarkStart w:id="1758" w:name="_Toc16541"/>
      <w:bookmarkStart w:id="1759" w:name="_Toc18023"/>
      <w:bookmarkStart w:id="1760" w:name="_Toc31493"/>
      <w:bookmarkStart w:id="1761" w:name="_Toc28813"/>
      <w:r>
        <w:rPr>
          <w:rFonts w:hint="eastAsia"/>
        </w:rPr>
        <w:t xml:space="preserve">5.12.3 </w:t>
      </w:r>
      <w:r>
        <w:rPr>
          <w:rFonts w:hint="eastAsia"/>
        </w:rPr>
        <w:t>报告预览</w:t>
      </w:r>
      <w:r>
        <w:t>/</w:t>
      </w:r>
      <w:r>
        <w:t>打印</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p>
    <w:p w14:paraId="16101440" w14:textId="77777777" w:rsidR="00CA42D7" w:rsidRDefault="00976F99">
      <w:pPr>
        <w:ind w:firstLine="480"/>
      </w:pPr>
      <w:r>
        <w:rPr>
          <w:rFonts w:hint="eastAsia"/>
        </w:rPr>
        <w:t>点击“打印</w:t>
      </w:r>
      <w:r>
        <w:t>/</w:t>
      </w:r>
      <w:r>
        <w:t>预览</w:t>
      </w:r>
      <w:r>
        <w:rPr>
          <w:rFonts w:hint="eastAsia"/>
        </w:rPr>
        <w:t>”</w:t>
      </w:r>
      <w:r>
        <w:t>按钮，系统将自动生成所有选择的报告并</w:t>
      </w:r>
      <w:r>
        <w:rPr>
          <w:rFonts w:hint="eastAsia"/>
        </w:rPr>
        <w:t>开启报告预览</w:t>
      </w:r>
      <w:r>
        <w:t>/</w:t>
      </w:r>
      <w:r>
        <w:t>打印窗口。</w:t>
      </w:r>
    </w:p>
    <w:p w14:paraId="01E5A3B6" w14:textId="77777777" w:rsidR="00CA42D7" w:rsidRDefault="00976F99">
      <w:pPr>
        <w:ind w:firstLine="480"/>
      </w:pPr>
      <w:r>
        <w:rPr>
          <w:rFonts w:hint="eastAsia"/>
        </w:rPr>
        <w:t>详细操作见后续“报告预览打印”</w:t>
      </w:r>
      <w:r>
        <w:t xml:space="preserve"> </w:t>
      </w:r>
      <w:r>
        <w:t>章节。</w:t>
      </w:r>
    </w:p>
    <w:p w14:paraId="61C62307" w14:textId="77777777" w:rsidR="00CA42D7" w:rsidRDefault="00976F99">
      <w:pPr>
        <w:pStyle w:val="2"/>
        <w:ind w:firstLineChars="0" w:firstLine="0"/>
      </w:pPr>
      <w:bookmarkStart w:id="1762" w:name="_Toc28190"/>
      <w:bookmarkStart w:id="1763" w:name="_Toc7080"/>
      <w:bookmarkStart w:id="1764" w:name="_Toc14260"/>
      <w:bookmarkStart w:id="1765" w:name="_Toc1772"/>
      <w:bookmarkStart w:id="1766" w:name="_Toc15508"/>
      <w:bookmarkStart w:id="1767" w:name="_Toc7810"/>
      <w:bookmarkStart w:id="1768" w:name="_Toc23888"/>
      <w:bookmarkStart w:id="1769" w:name="_Toc20339"/>
      <w:bookmarkStart w:id="1770" w:name="_Toc23895"/>
      <w:bookmarkStart w:id="1771" w:name="_Toc16987"/>
      <w:bookmarkStart w:id="1772" w:name="_Toc38631408"/>
      <w:bookmarkStart w:id="1773" w:name="_Toc5318"/>
      <w:bookmarkStart w:id="1774" w:name="_Toc8220"/>
      <w:bookmarkStart w:id="1775" w:name="_Toc22256"/>
      <w:bookmarkStart w:id="1776" w:name="_Toc32333"/>
      <w:bookmarkStart w:id="1777" w:name="_Toc8938"/>
      <w:bookmarkStart w:id="1778" w:name="_Toc40880776"/>
      <w:bookmarkStart w:id="1779" w:name="_Toc1247"/>
      <w:bookmarkStart w:id="1780" w:name="_Toc10059"/>
      <w:bookmarkStart w:id="1781" w:name="_Toc28774"/>
      <w:bookmarkStart w:id="1782" w:name="_Toc2159"/>
      <w:bookmarkStart w:id="1783" w:name="_Toc47"/>
      <w:bookmarkStart w:id="1784" w:name="_Toc4646"/>
      <w:bookmarkStart w:id="1785" w:name="_Toc25624"/>
      <w:bookmarkStart w:id="1786" w:name="_Toc1337"/>
      <w:bookmarkStart w:id="1787" w:name="_Toc24629"/>
      <w:bookmarkStart w:id="1788" w:name="_Toc9591"/>
      <w:r>
        <w:t>5</w:t>
      </w:r>
      <w:r>
        <w:rPr>
          <w:rFonts w:hint="eastAsia"/>
        </w:rPr>
        <w:t>.13</w:t>
      </w:r>
      <w:r>
        <w:t xml:space="preserve"> </w:t>
      </w:r>
      <w:r>
        <w:rPr>
          <w:rFonts w:hint="eastAsia"/>
        </w:rPr>
        <w:t>返回</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093AC04E" w14:textId="77777777" w:rsidR="00CA42D7" w:rsidRDefault="00976F99">
      <w:pPr>
        <w:ind w:firstLine="480"/>
      </w:pPr>
      <w:r>
        <w:rPr>
          <w:rFonts w:hint="eastAsia"/>
        </w:rPr>
        <w:t>点击“返回”退出当前编辑分析状态。</w:t>
      </w:r>
    </w:p>
    <w:p w14:paraId="2DF02503" w14:textId="77777777" w:rsidR="00CA42D7" w:rsidRDefault="00CA42D7">
      <w:pPr>
        <w:ind w:firstLine="480"/>
      </w:pPr>
    </w:p>
    <w:p w14:paraId="70C8B22A" w14:textId="77777777" w:rsidR="00CA42D7" w:rsidRDefault="00976F99">
      <w:pPr>
        <w:pStyle w:val="1"/>
        <w:ind w:firstLineChars="0" w:firstLine="0"/>
      </w:pPr>
      <w:bookmarkStart w:id="1789" w:name="_Toc21681"/>
      <w:bookmarkStart w:id="1790" w:name="_Toc17874"/>
      <w:bookmarkStart w:id="1791" w:name="_Toc40880777"/>
      <w:bookmarkStart w:id="1792" w:name="_Toc13937"/>
      <w:bookmarkStart w:id="1793" w:name="_Toc30791"/>
      <w:bookmarkStart w:id="1794" w:name="_Toc12218"/>
      <w:bookmarkStart w:id="1795" w:name="_Toc29960"/>
      <w:bookmarkStart w:id="1796" w:name="_Toc15996"/>
      <w:bookmarkStart w:id="1797" w:name="_Toc2157"/>
      <w:bookmarkStart w:id="1798" w:name="_Toc23490"/>
      <w:bookmarkStart w:id="1799" w:name="_Toc38631409"/>
      <w:bookmarkStart w:id="1800" w:name="_Toc28992"/>
      <w:bookmarkStart w:id="1801" w:name="_Toc23751"/>
      <w:bookmarkStart w:id="1802" w:name="_Toc1252"/>
      <w:bookmarkStart w:id="1803" w:name="_Toc2327"/>
      <w:bookmarkStart w:id="1804" w:name="_Toc21150"/>
      <w:bookmarkStart w:id="1805" w:name="_Toc182"/>
      <w:bookmarkStart w:id="1806" w:name="_Toc7535"/>
      <w:bookmarkStart w:id="1807" w:name="_Toc32187"/>
      <w:bookmarkStart w:id="1808" w:name="_Toc19440"/>
      <w:bookmarkStart w:id="1809" w:name="_Toc248"/>
      <w:bookmarkStart w:id="1810" w:name="_Toc30385"/>
      <w:bookmarkStart w:id="1811" w:name="_Toc3053"/>
      <w:bookmarkStart w:id="1812" w:name="_Toc14846"/>
      <w:bookmarkStart w:id="1813" w:name="_Toc15804"/>
      <w:bookmarkStart w:id="1814" w:name="_Toc11557"/>
      <w:bookmarkStart w:id="1815" w:name="_Toc15356"/>
      <w:r>
        <w:rPr>
          <w:noProof/>
        </w:rPr>
        <w:drawing>
          <wp:anchor distT="0" distB="0" distL="114300" distR="114300" simplePos="0" relativeHeight="251654144" behindDoc="0" locked="0" layoutInCell="1" allowOverlap="1" wp14:anchorId="354808C2" wp14:editId="2784D64E">
            <wp:simplePos x="0" y="0"/>
            <wp:positionH relativeFrom="margin">
              <wp:posOffset>97790</wp:posOffset>
            </wp:positionH>
            <wp:positionV relativeFrom="paragraph">
              <wp:posOffset>600075</wp:posOffset>
            </wp:positionV>
            <wp:extent cx="5069840" cy="2748280"/>
            <wp:effectExtent l="0" t="0" r="16510" b="13970"/>
            <wp:wrapSquare wrapText="bothSides"/>
            <wp:docPr id="107" name="图片 107"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work\HolterSystem\文档\注册\送检\最新文件\图片\脱敏文件\019、生成报告界面-已脱敏.PNG019、生成报告界面-已脱敏"/>
                    <pic:cNvPicPr>
                      <a:picLocks noChangeAspect="1"/>
                    </pic:cNvPicPr>
                  </pic:nvPicPr>
                  <pic:blipFill>
                    <a:blip r:embed="rId86"/>
                    <a:srcRect/>
                    <a:stretch>
                      <a:fillRect/>
                    </a:stretch>
                  </pic:blipFill>
                  <pic:spPr>
                    <a:xfrm>
                      <a:off x="0" y="0"/>
                      <a:ext cx="5069840" cy="2748280"/>
                    </a:xfrm>
                    <a:prstGeom prst="rect">
                      <a:avLst/>
                    </a:prstGeom>
                  </pic:spPr>
                </pic:pic>
              </a:graphicData>
            </a:graphic>
          </wp:anchor>
        </w:drawing>
      </w:r>
      <w:r>
        <w:t>6</w:t>
      </w:r>
      <w:r>
        <w:rPr>
          <w:rFonts w:hint="eastAsia"/>
        </w:rPr>
        <w:t xml:space="preserve"> </w:t>
      </w:r>
      <w:r>
        <w:rPr>
          <w:rFonts w:hint="eastAsia"/>
        </w:rPr>
        <w:t>报告预览</w:t>
      </w:r>
      <w:r>
        <w:rPr>
          <w:rFonts w:hint="eastAsia"/>
        </w:rPr>
        <w:t>/</w:t>
      </w:r>
      <w:r>
        <w:rPr>
          <w:rFonts w:hint="eastAsia"/>
        </w:rPr>
        <w:t>打印</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5E67D96F" w14:textId="77777777" w:rsidR="00CA42D7" w:rsidRDefault="00CA42D7">
      <w:pPr>
        <w:ind w:firstLine="480"/>
      </w:pPr>
    </w:p>
    <w:p w14:paraId="510D71FB" w14:textId="77777777" w:rsidR="00CA42D7" w:rsidRDefault="00976F99">
      <w:pPr>
        <w:ind w:firstLine="480"/>
      </w:pPr>
      <w:r>
        <w:rPr>
          <w:rFonts w:hint="eastAsia"/>
        </w:rPr>
        <w:t>在“生成报告”功能页面中，选择需要打印</w:t>
      </w:r>
      <w:r>
        <w:t>/</w:t>
      </w:r>
      <w:r>
        <w:t>预览的报告，并点击</w:t>
      </w:r>
      <w:r>
        <w:rPr>
          <w:rFonts w:hint="eastAsia"/>
        </w:rPr>
        <w:t>其中的“打印</w:t>
      </w:r>
      <w:r>
        <w:t>/</w:t>
      </w:r>
      <w:r>
        <w:t>预览</w:t>
      </w:r>
      <w:r>
        <w:rPr>
          <w:rFonts w:hint="eastAsia"/>
        </w:rPr>
        <w:t>”</w:t>
      </w:r>
      <w:r>
        <w:t>按钮后，一个独立的</w:t>
      </w:r>
      <w:r>
        <w:rPr>
          <w:rFonts w:hint="eastAsia"/>
        </w:rPr>
        <w:t>“</w:t>
      </w:r>
      <w:r>
        <w:t>报告预览</w:t>
      </w:r>
      <w:r>
        <w:t>/</w:t>
      </w:r>
      <w:r>
        <w:t>打印</w:t>
      </w:r>
      <w:r>
        <w:rPr>
          <w:rFonts w:hint="eastAsia"/>
        </w:rPr>
        <w:t>”窗口将会打开：</w:t>
      </w:r>
    </w:p>
    <w:p w14:paraId="0BDA914A" w14:textId="77777777" w:rsidR="00CA42D7" w:rsidRDefault="00976F99">
      <w:pPr>
        <w:ind w:firstLineChars="0" w:firstLine="0"/>
      </w:pPr>
      <w:r>
        <w:rPr>
          <w:rFonts w:hint="eastAsia"/>
          <w:noProof/>
        </w:rPr>
        <w:lastRenderedPageBreak/>
        <w:drawing>
          <wp:inline distT="0" distB="0" distL="114935" distR="114935" wp14:anchorId="2E1E25AC" wp14:editId="55980393">
            <wp:extent cx="5271770" cy="2860675"/>
            <wp:effectExtent l="0" t="0" r="5080" b="15875"/>
            <wp:docPr id="108" name="图片 108" descr="D:\work\HolterSystem\文档\注册\送检\最新文件\图片\脱敏文件\021、预览打印报告界面-已脱敏.PNG021、预览打印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work\HolterSystem\文档\注册\送检\最新文件\图片\脱敏文件\021、预览打印报告界面-已脱敏.PNG021、预览打印报告界面-已脱敏"/>
                    <pic:cNvPicPr>
                      <a:picLocks noChangeAspect="1"/>
                    </pic:cNvPicPr>
                  </pic:nvPicPr>
                  <pic:blipFill>
                    <a:blip r:embed="rId89"/>
                    <a:srcRect/>
                    <a:stretch>
                      <a:fillRect/>
                    </a:stretch>
                  </pic:blipFill>
                  <pic:spPr>
                    <a:xfrm>
                      <a:off x="0" y="0"/>
                      <a:ext cx="5271770" cy="2860675"/>
                    </a:xfrm>
                    <a:prstGeom prst="rect">
                      <a:avLst/>
                    </a:prstGeom>
                  </pic:spPr>
                </pic:pic>
              </a:graphicData>
            </a:graphic>
          </wp:inline>
        </w:drawing>
      </w:r>
    </w:p>
    <w:p w14:paraId="5B0474F6" w14:textId="77777777" w:rsidR="00CA42D7" w:rsidRDefault="00976F99">
      <w:pPr>
        <w:ind w:firstLineChars="0" w:firstLine="0"/>
      </w:pPr>
      <w:r>
        <w:rPr>
          <w:rFonts w:hint="eastAsia"/>
        </w:rPr>
        <w:t>“报告预览</w:t>
      </w:r>
      <w:r>
        <w:t>/</w:t>
      </w:r>
      <w:r>
        <w:t>打印</w:t>
      </w:r>
      <w:r>
        <w:t>”</w:t>
      </w:r>
      <w:r>
        <w:t>窗口由以下部分组成：</w:t>
      </w:r>
    </w:p>
    <w:p w14:paraId="5507DA3B" w14:textId="77777777" w:rsidR="00CA42D7" w:rsidRDefault="00976F99">
      <w:pPr>
        <w:ind w:firstLineChars="0" w:firstLine="0"/>
      </w:pPr>
      <w:r>
        <w:rPr>
          <w:rFonts w:hint="eastAsia"/>
        </w:rPr>
        <w:t>一、窗口的标题栏，显示当前页号和总页数</w:t>
      </w:r>
    </w:p>
    <w:p w14:paraId="294BF39C" w14:textId="77777777" w:rsidR="00CA42D7" w:rsidRDefault="00976F99">
      <w:pPr>
        <w:ind w:firstLineChars="0" w:firstLine="0"/>
      </w:pPr>
      <w:r>
        <w:rPr>
          <w:rFonts w:hint="eastAsia"/>
        </w:rPr>
        <w:t>二、报告功能按钮组，包括：</w:t>
      </w:r>
    </w:p>
    <w:p w14:paraId="61CD69E8" w14:textId="77777777" w:rsidR="00CA42D7" w:rsidRDefault="00976F99">
      <w:pPr>
        <w:ind w:firstLineChars="0" w:firstLine="0"/>
      </w:pPr>
      <w:r>
        <w:rPr>
          <w:rFonts w:hint="eastAsia"/>
        </w:rPr>
        <w:t>1.</w:t>
      </w:r>
      <w:r>
        <w:t xml:space="preserve"> </w:t>
      </w:r>
      <w:r>
        <w:rPr>
          <w:rFonts w:hint="eastAsia"/>
        </w:rPr>
        <w:t>“首页“和”最后一页“按钮，可以方便预览首页和最后一页。</w:t>
      </w:r>
    </w:p>
    <w:p w14:paraId="2064D900" w14:textId="77777777" w:rsidR="00CA42D7" w:rsidRDefault="00976F99">
      <w:pPr>
        <w:ind w:firstLineChars="0" w:firstLine="0"/>
      </w:pPr>
      <w:r>
        <w:rPr>
          <w:rFonts w:hint="eastAsia"/>
        </w:rPr>
        <w:t>2.</w:t>
      </w:r>
      <w:r>
        <w:t xml:space="preserve"> </w:t>
      </w:r>
      <w:r>
        <w:rPr>
          <w:rFonts w:hint="eastAsia"/>
        </w:rPr>
        <w:t>“</w:t>
      </w:r>
      <w:r>
        <w:t>下一页</w:t>
      </w:r>
      <w:r>
        <w:t>”</w:t>
      </w:r>
      <w:r>
        <w:t>和</w:t>
      </w:r>
      <w:r>
        <w:t>“</w:t>
      </w:r>
      <w:r>
        <w:t>上一页</w:t>
      </w:r>
      <w:r>
        <w:t>”</w:t>
      </w:r>
      <w:r>
        <w:t>按钮，可以调阅任一预览</w:t>
      </w:r>
      <w:r>
        <w:rPr>
          <w:rFonts w:hint="eastAsia"/>
        </w:rPr>
        <w:t>的报告页面。</w:t>
      </w:r>
    </w:p>
    <w:p w14:paraId="57E5A82B" w14:textId="77777777" w:rsidR="00CA42D7" w:rsidRDefault="00976F99">
      <w:pPr>
        <w:ind w:firstLineChars="0" w:firstLine="0"/>
      </w:pPr>
      <w:r>
        <w:rPr>
          <w:rFonts w:hint="eastAsia"/>
        </w:rPr>
        <w:t>3.</w:t>
      </w:r>
      <w:r>
        <w:t xml:space="preserve"> </w:t>
      </w:r>
      <w:r>
        <w:rPr>
          <w:rFonts w:hint="eastAsia"/>
        </w:rPr>
        <w:t>“刷新”按钮，刷新当前报告。</w:t>
      </w:r>
    </w:p>
    <w:p w14:paraId="20716B4A" w14:textId="77777777" w:rsidR="00CA42D7" w:rsidRDefault="00976F99">
      <w:pPr>
        <w:ind w:firstLineChars="0" w:firstLine="0"/>
      </w:pPr>
      <w:r>
        <w:rPr>
          <w:rFonts w:hint="eastAsia"/>
        </w:rPr>
        <w:t>4.</w:t>
      </w:r>
      <w:r>
        <w:t xml:space="preserve"> </w:t>
      </w:r>
      <w:r>
        <w:rPr>
          <w:rFonts w:hint="eastAsia"/>
        </w:rPr>
        <w:t>“导出”按钮，可以将报告导出为</w:t>
      </w:r>
      <w:r>
        <w:rPr>
          <w:rFonts w:hint="eastAsia"/>
        </w:rPr>
        <w:t>P</w:t>
      </w:r>
      <w:r>
        <w:t>DF</w:t>
      </w:r>
      <w:r>
        <w:rPr>
          <w:rFonts w:hint="eastAsia"/>
        </w:rPr>
        <w:t>、</w:t>
      </w:r>
      <w:r>
        <w:rPr>
          <w:rFonts w:hint="eastAsia"/>
        </w:rPr>
        <w:t>Excel</w:t>
      </w:r>
      <w:r>
        <w:rPr>
          <w:rFonts w:hint="eastAsia"/>
        </w:rPr>
        <w:t>、</w:t>
      </w:r>
      <w:r>
        <w:rPr>
          <w:rFonts w:hint="eastAsia"/>
        </w:rPr>
        <w:t>W</w:t>
      </w:r>
      <w:r>
        <w:t>ord</w:t>
      </w:r>
      <w:r>
        <w:rPr>
          <w:rFonts w:hint="eastAsia"/>
        </w:rPr>
        <w:t>文件格式。</w:t>
      </w:r>
    </w:p>
    <w:p w14:paraId="3A2DBE6A" w14:textId="77777777" w:rsidR="00CA42D7" w:rsidRDefault="00976F99">
      <w:pPr>
        <w:ind w:firstLineChars="0" w:firstLine="0"/>
      </w:pPr>
      <w:r>
        <w:rPr>
          <w:rFonts w:hint="eastAsia"/>
        </w:rPr>
        <w:t>5.</w:t>
      </w:r>
      <w:r>
        <w:t xml:space="preserve"> </w:t>
      </w:r>
      <w:r>
        <w:rPr>
          <w:rFonts w:hint="eastAsia"/>
        </w:rPr>
        <w:t>“缩放”按钮，</w:t>
      </w:r>
      <w:r>
        <w:t>可以放大</w:t>
      </w:r>
      <w:r>
        <w:t>/</w:t>
      </w:r>
      <w:r>
        <w:t>缩小报告页面。</w:t>
      </w:r>
    </w:p>
    <w:p w14:paraId="07EEBBC2" w14:textId="77777777" w:rsidR="00CA42D7" w:rsidRDefault="00976F99">
      <w:pPr>
        <w:ind w:firstLineChars="0" w:firstLine="0"/>
      </w:pPr>
      <w:r>
        <w:rPr>
          <w:rFonts w:hint="eastAsia"/>
        </w:rPr>
        <w:t>6.</w:t>
      </w:r>
      <w:r>
        <w:t xml:space="preserve"> </w:t>
      </w:r>
      <w:r>
        <w:rPr>
          <w:rFonts w:hint="eastAsia"/>
        </w:rPr>
        <w:t>“</w:t>
      </w:r>
      <w:r>
        <w:t>打印</w:t>
      </w:r>
      <w:r>
        <w:rPr>
          <w:rFonts w:hint="eastAsia"/>
        </w:rPr>
        <w:t>”</w:t>
      </w:r>
      <w:r>
        <w:t>按钮，将预览中的所有报告页面输出到打</w:t>
      </w:r>
      <w:r>
        <w:rPr>
          <w:rFonts w:hint="eastAsia"/>
        </w:rPr>
        <w:t>印机。</w:t>
      </w:r>
    </w:p>
    <w:p w14:paraId="6CA5AD62" w14:textId="77777777" w:rsidR="00CA42D7" w:rsidRDefault="00976F99">
      <w:pPr>
        <w:ind w:firstLineChars="0" w:firstLine="0"/>
      </w:pPr>
      <w:r>
        <w:rPr>
          <w:rFonts w:hint="eastAsia"/>
        </w:rPr>
        <w:t>三、报告页面，所见即所得。当鼠标点击“缩放“按钮时，可以放大</w:t>
      </w:r>
      <w:r>
        <w:t>/</w:t>
      </w:r>
      <w:r>
        <w:t>缩小显示</w:t>
      </w:r>
      <w:r>
        <w:rPr>
          <w:rFonts w:hint="eastAsia"/>
        </w:rPr>
        <w:t>当前报告</w:t>
      </w:r>
      <w:commentRangeStart w:id="1816"/>
      <w:commentRangeStart w:id="1817"/>
      <w:r>
        <w:rPr>
          <w:rFonts w:hint="eastAsia"/>
        </w:rPr>
        <w:t>页面</w:t>
      </w:r>
      <w:commentRangeEnd w:id="1816"/>
      <w:r>
        <w:rPr>
          <w:rStyle w:val="af2"/>
        </w:rPr>
        <w:commentReference w:id="1816"/>
      </w:r>
      <w:commentRangeEnd w:id="1817"/>
      <w:r>
        <w:commentReference w:id="1817"/>
      </w:r>
      <w:r>
        <w:rPr>
          <w:rFonts w:hint="eastAsia"/>
        </w:rPr>
        <w:t>。</w:t>
      </w:r>
    </w:p>
    <w:p w14:paraId="48BCA786" w14:textId="77777777" w:rsidR="00CA42D7" w:rsidRDefault="00CA42D7">
      <w:pPr>
        <w:ind w:firstLineChars="0" w:firstLine="0"/>
        <w:sectPr w:rsidR="00CA42D7">
          <w:pgSz w:w="11906" w:h="16838"/>
          <w:pgMar w:top="1440" w:right="1800" w:bottom="1440" w:left="1800" w:header="851" w:footer="992" w:gutter="0"/>
          <w:cols w:space="425"/>
          <w:docGrid w:type="lines" w:linePitch="312"/>
        </w:sectPr>
      </w:pPr>
    </w:p>
    <w:p w14:paraId="0873958D" w14:textId="77777777" w:rsidR="00CA42D7" w:rsidRDefault="00976F99">
      <w:pPr>
        <w:pStyle w:val="1"/>
        <w:ind w:firstLineChars="0" w:firstLine="0"/>
      </w:pPr>
      <w:r>
        <w:rPr>
          <w:rFonts w:hint="eastAsia"/>
        </w:rPr>
        <w:lastRenderedPageBreak/>
        <w:t xml:space="preserve">7 </w:t>
      </w:r>
      <w:r>
        <w:rPr>
          <w:rFonts w:hint="eastAsia"/>
        </w:rPr>
        <w:t>常见异常情况及解决方法</w:t>
      </w:r>
    </w:p>
    <w:p w14:paraId="553CFBD7" w14:textId="77777777" w:rsidR="00CA42D7" w:rsidRDefault="00976F99">
      <w:pPr>
        <w:numPr>
          <w:ilvl w:val="0"/>
          <w:numId w:val="11"/>
        </w:numPr>
        <w:ind w:firstLineChars="0" w:firstLine="0"/>
      </w:pPr>
      <w:r>
        <w:rPr>
          <w:rFonts w:hint="eastAsia"/>
        </w:rPr>
        <w:t>分析文件被占用</w:t>
      </w:r>
    </w:p>
    <w:p w14:paraId="1F965B19" w14:textId="77777777" w:rsidR="00CA42D7" w:rsidRDefault="00976F99">
      <w:pPr>
        <w:ind w:firstLineChars="0" w:firstLine="0"/>
      </w:pPr>
      <w:r>
        <w:rPr>
          <w:noProof/>
        </w:rPr>
        <w:drawing>
          <wp:inline distT="0" distB="0" distL="114300" distR="114300" wp14:anchorId="43CDF68E" wp14:editId="4F788724">
            <wp:extent cx="4657725" cy="1866900"/>
            <wp:effectExtent l="0" t="0" r="952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90"/>
                    <a:stretch>
                      <a:fillRect/>
                    </a:stretch>
                  </pic:blipFill>
                  <pic:spPr>
                    <a:xfrm>
                      <a:off x="0" y="0"/>
                      <a:ext cx="4657725" cy="1866900"/>
                    </a:xfrm>
                    <a:prstGeom prst="rect">
                      <a:avLst/>
                    </a:prstGeom>
                    <a:noFill/>
                    <a:ln>
                      <a:noFill/>
                    </a:ln>
                  </pic:spPr>
                </pic:pic>
              </a:graphicData>
            </a:graphic>
          </wp:inline>
        </w:drawing>
      </w:r>
    </w:p>
    <w:p w14:paraId="66318873" w14:textId="77777777" w:rsidR="00CA42D7" w:rsidRDefault="00976F99">
      <w:pPr>
        <w:ind w:firstLineChars="0" w:firstLine="0"/>
      </w:pPr>
      <w:r>
        <w:rPr>
          <w:rFonts w:hint="eastAsia"/>
        </w:rPr>
        <w:t>解决办法：找到占用的文件的程序关闭，或者注销或者重启电脑。</w:t>
      </w:r>
    </w:p>
    <w:p w14:paraId="154C90BA" w14:textId="77777777" w:rsidR="00CA42D7" w:rsidRDefault="00976F99">
      <w:pPr>
        <w:numPr>
          <w:ilvl w:val="0"/>
          <w:numId w:val="11"/>
        </w:numPr>
        <w:ind w:firstLineChars="0" w:firstLine="0"/>
      </w:pPr>
      <w:r>
        <w:rPr>
          <w:rFonts w:hint="eastAsia"/>
        </w:rPr>
        <w:t>网络故障</w:t>
      </w:r>
    </w:p>
    <w:p w14:paraId="3558E718" w14:textId="77777777" w:rsidR="00CA42D7" w:rsidRDefault="00976F99">
      <w:pPr>
        <w:ind w:firstLineChars="0" w:firstLine="0"/>
      </w:pPr>
      <w:r>
        <w:rPr>
          <w:noProof/>
        </w:rPr>
        <w:drawing>
          <wp:inline distT="0" distB="0" distL="114300" distR="114300" wp14:anchorId="5DE55CF3" wp14:editId="432BAD32">
            <wp:extent cx="4267200" cy="15621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91"/>
                    <a:stretch>
                      <a:fillRect/>
                    </a:stretch>
                  </pic:blipFill>
                  <pic:spPr>
                    <a:xfrm>
                      <a:off x="0" y="0"/>
                      <a:ext cx="4267200" cy="1562100"/>
                    </a:xfrm>
                    <a:prstGeom prst="rect">
                      <a:avLst/>
                    </a:prstGeom>
                    <a:noFill/>
                    <a:ln>
                      <a:noFill/>
                    </a:ln>
                  </pic:spPr>
                </pic:pic>
              </a:graphicData>
            </a:graphic>
          </wp:inline>
        </w:drawing>
      </w:r>
    </w:p>
    <w:p w14:paraId="2EA64E0D" w14:textId="77777777" w:rsidR="00CA42D7" w:rsidRDefault="00976F99">
      <w:pPr>
        <w:ind w:firstLineChars="0" w:firstLine="0"/>
      </w:pPr>
      <w:r>
        <w:rPr>
          <w:rFonts w:hint="eastAsia"/>
        </w:rPr>
        <w:t>解决办法：检查互联网络是否可用，如果不可用则恢复网络。如果网络可用，则联系客服，反应连接异常的问题，等待售后解决。</w:t>
      </w:r>
    </w:p>
    <w:p w14:paraId="3D0D0364" w14:textId="77777777" w:rsidR="00CA42D7" w:rsidRDefault="00976F99">
      <w:pPr>
        <w:numPr>
          <w:ilvl w:val="0"/>
          <w:numId w:val="11"/>
        </w:numPr>
        <w:ind w:firstLineChars="0" w:firstLine="0"/>
      </w:pPr>
      <w:r>
        <w:rPr>
          <w:rFonts w:hint="eastAsia"/>
        </w:rPr>
        <w:t>内存超界问题</w:t>
      </w:r>
    </w:p>
    <w:p w14:paraId="3747F5C9" w14:textId="77777777" w:rsidR="00CA42D7" w:rsidRDefault="00976F99">
      <w:pPr>
        <w:ind w:firstLineChars="0" w:firstLine="0"/>
      </w:pPr>
      <w:r>
        <w:rPr>
          <w:noProof/>
        </w:rPr>
        <w:drawing>
          <wp:inline distT="0" distB="0" distL="114300" distR="114300" wp14:anchorId="7DA0259C" wp14:editId="03CFD8B2">
            <wp:extent cx="3543300" cy="133350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92"/>
                    <a:stretch>
                      <a:fillRect/>
                    </a:stretch>
                  </pic:blipFill>
                  <pic:spPr>
                    <a:xfrm>
                      <a:off x="0" y="0"/>
                      <a:ext cx="3543300" cy="1333500"/>
                    </a:xfrm>
                    <a:prstGeom prst="rect">
                      <a:avLst/>
                    </a:prstGeom>
                    <a:noFill/>
                    <a:ln>
                      <a:noFill/>
                    </a:ln>
                  </pic:spPr>
                </pic:pic>
              </a:graphicData>
            </a:graphic>
          </wp:inline>
        </w:drawing>
      </w:r>
    </w:p>
    <w:p w14:paraId="5EACED6B" w14:textId="77777777" w:rsidR="00CA42D7" w:rsidRDefault="00976F99">
      <w:pPr>
        <w:ind w:firstLineChars="0" w:firstLine="0"/>
      </w:pPr>
      <w:r>
        <w:rPr>
          <w:rFonts w:hint="eastAsia"/>
        </w:rPr>
        <w:t>解决办法：关闭软件重新启动即可。</w:t>
      </w:r>
    </w:p>
    <w:p w14:paraId="2B1D1410" w14:textId="77777777" w:rsidR="00CA42D7" w:rsidRDefault="00CA42D7">
      <w:pPr>
        <w:ind w:firstLineChars="0" w:firstLine="0"/>
      </w:pPr>
    </w:p>
    <w:sectPr w:rsidR="00CA42D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Huo Beata" w:date="2020-09-08T16:18:00Z" w:initials="HB">
    <w:p w14:paraId="2B50BCC8" w14:textId="53D3B158" w:rsidR="00976F99" w:rsidRDefault="00976F99">
      <w:pPr>
        <w:pStyle w:val="a3"/>
        <w:ind w:firstLine="420"/>
        <w:rPr>
          <w:rFonts w:hint="eastAsia"/>
        </w:rPr>
      </w:pPr>
      <w:r>
        <w:rPr>
          <w:rStyle w:val="af2"/>
        </w:rPr>
        <w:annotationRef/>
      </w:r>
      <w:r>
        <w:rPr>
          <w:rFonts w:hint="eastAsia"/>
        </w:rPr>
        <w:t>需根据新的范围进行修改。</w:t>
      </w:r>
    </w:p>
  </w:comment>
  <w:comment w:id="1816" w:author="SWAT4" w:date="2020-06-29T16:50:00Z" w:initials="">
    <w:p w14:paraId="6F0C5115" w14:textId="77777777" w:rsidR="00976F99" w:rsidRDefault="00976F99">
      <w:pPr>
        <w:pStyle w:val="a3"/>
        <w:ind w:firstLine="480"/>
      </w:pPr>
      <w:r>
        <w:rPr>
          <w:rFonts w:hint="eastAsia"/>
        </w:rPr>
        <w:t>1</w:t>
      </w:r>
      <w:r>
        <w:t>.</w:t>
      </w:r>
      <w:r>
        <w:rPr>
          <w:rFonts w:hint="eastAsia"/>
        </w:rPr>
        <w:t>建议在文章最后添加一章：</w:t>
      </w:r>
    </w:p>
    <w:p w14:paraId="3DC935E6" w14:textId="77777777" w:rsidR="00976F99" w:rsidRDefault="00976F99">
      <w:pPr>
        <w:pStyle w:val="a3"/>
        <w:ind w:firstLine="480"/>
      </w:pPr>
      <w:r>
        <w:rPr>
          <w:rFonts w:hint="eastAsia"/>
        </w:rPr>
        <w:t>常见异常情况及解决方法（为了符合</w:t>
      </w:r>
      <w:r>
        <w:rPr>
          <w:rFonts w:hint="eastAsia"/>
        </w:rPr>
        <w:t>5</w:t>
      </w:r>
      <w:r>
        <w:t>.2.4.3</w:t>
      </w:r>
      <w:r>
        <w:rPr>
          <w:rFonts w:hint="eastAsia"/>
        </w:rPr>
        <w:t>）</w:t>
      </w:r>
    </w:p>
    <w:p w14:paraId="783314BE" w14:textId="77777777" w:rsidR="00976F99" w:rsidRDefault="00976F99">
      <w:pPr>
        <w:pStyle w:val="a3"/>
        <w:ind w:firstLine="480"/>
      </w:pPr>
      <w:r>
        <w:rPr>
          <w:rFonts w:hint="eastAsia"/>
        </w:rPr>
        <w:t>2</w:t>
      </w:r>
      <w:r>
        <w:t>.  5.2.4.6</w:t>
      </w:r>
      <w:r>
        <w:rPr>
          <w:rFonts w:hint="eastAsia"/>
        </w:rPr>
        <w:t>安装所要求的最小磁盘空间</w:t>
      </w:r>
    </w:p>
    <w:p w14:paraId="0E41384D" w14:textId="77777777" w:rsidR="00976F99" w:rsidRDefault="00976F99">
      <w:pPr>
        <w:pStyle w:val="a3"/>
        <w:ind w:firstLine="480"/>
      </w:pPr>
      <w:r>
        <w:rPr>
          <w:rFonts w:hint="eastAsia"/>
        </w:rPr>
        <w:t>3</w:t>
      </w:r>
      <w:r>
        <w:t>.  5.2.11.1</w:t>
      </w:r>
      <w:r>
        <w:rPr>
          <w:rFonts w:hint="eastAsia"/>
        </w:rPr>
        <w:t>指明用户文档集以什么形式提供</w:t>
      </w:r>
    </w:p>
    <w:p w14:paraId="2865088C" w14:textId="77777777" w:rsidR="00976F99" w:rsidRDefault="00976F99">
      <w:pPr>
        <w:pStyle w:val="a3"/>
        <w:ind w:firstLine="480"/>
      </w:pPr>
      <w:r>
        <w:rPr>
          <w:rFonts w:hint="eastAsia"/>
        </w:rPr>
        <w:t>4</w:t>
      </w:r>
      <w:r>
        <w:t>.  5.2.11.3</w:t>
      </w:r>
      <w:r>
        <w:rPr>
          <w:rFonts w:hint="eastAsia"/>
        </w:rPr>
        <w:t>对术语、缩略语加以定义；</w:t>
      </w:r>
    </w:p>
    <w:p w14:paraId="50ED531A" w14:textId="77777777" w:rsidR="00976F99" w:rsidRDefault="00976F99">
      <w:pPr>
        <w:pStyle w:val="a3"/>
        <w:ind w:firstLine="480"/>
      </w:pPr>
      <w:r>
        <w:rPr>
          <w:rFonts w:hint="eastAsia"/>
        </w:rPr>
        <w:t>5</w:t>
      </w:r>
      <w:r>
        <w:t xml:space="preserve">. 5.2.13 </w:t>
      </w:r>
      <w:r>
        <w:rPr>
          <w:rFonts w:hint="eastAsia"/>
        </w:rPr>
        <w:t>指明每一项数据的软件信息安全级别</w:t>
      </w:r>
    </w:p>
    <w:p w14:paraId="1588478F" w14:textId="77777777" w:rsidR="00976F99" w:rsidRDefault="00976F99">
      <w:pPr>
        <w:pStyle w:val="a3"/>
        <w:ind w:firstLine="480"/>
      </w:pPr>
      <w:r>
        <w:rPr>
          <w:rFonts w:hint="eastAsia"/>
        </w:rPr>
        <w:t>6</w:t>
      </w:r>
      <w:r>
        <w:t>.  5.3.3.4</w:t>
      </w:r>
      <w:r>
        <w:t>在用户文档集中应明确指明兼容性、功能、数据或流的类型</w:t>
      </w:r>
    </w:p>
  </w:comment>
  <w:comment w:id="1817" w:author="张霄恒（弓雨心）" w:date="2020-07-08T19:52:00Z" w:initials="">
    <w:p w14:paraId="49F54F6F" w14:textId="77777777" w:rsidR="00976F99" w:rsidRDefault="00976F99">
      <w:pPr>
        <w:pStyle w:val="a3"/>
        <w:ind w:firstLine="480"/>
      </w:pPr>
      <w:r>
        <w:rPr>
          <w:rFonts w:hint="eastAsia"/>
        </w:rPr>
        <w:t>1</w:t>
      </w:r>
      <w:r>
        <w:rPr>
          <w:rFonts w:hint="eastAsia"/>
        </w:rPr>
        <w:t>、最后一章已添加</w:t>
      </w:r>
    </w:p>
    <w:p w14:paraId="1D23669E" w14:textId="77777777" w:rsidR="00976F99" w:rsidRDefault="00976F99">
      <w:pPr>
        <w:pStyle w:val="a3"/>
        <w:ind w:firstLine="480"/>
      </w:pPr>
      <w:r>
        <w:rPr>
          <w:rFonts w:hint="eastAsia"/>
        </w:rPr>
        <w:t>2</w:t>
      </w:r>
      <w:r>
        <w:rPr>
          <w:rFonts w:hint="eastAsia"/>
        </w:rPr>
        <w:t>、安装所要求的</w:t>
      </w:r>
      <w:proofErr w:type="gramStart"/>
      <w:r>
        <w:rPr>
          <w:rFonts w:hint="eastAsia"/>
        </w:rPr>
        <w:t>的</w:t>
      </w:r>
      <w:proofErr w:type="gramEnd"/>
      <w:r>
        <w:rPr>
          <w:rFonts w:hint="eastAsia"/>
        </w:rPr>
        <w:t>最小磁盘空间在导言中有写。</w:t>
      </w:r>
    </w:p>
    <w:p w14:paraId="7C480083" w14:textId="77777777" w:rsidR="00976F99" w:rsidRDefault="00976F99">
      <w:pPr>
        <w:pStyle w:val="a3"/>
        <w:ind w:firstLine="480"/>
      </w:pPr>
      <w:r>
        <w:rPr>
          <w:rFonts w:hint="eastAsia"/>
        </w:rPr>
        <w:t>3</w:t>
      </w:r>
      <w:r>
        <w:rPr>
          <w:rFonts w:hint="eastAsia"/>
        </w:rPr>
        <w:t>、用户文档集提供方式在声明注明。</w:t>
      </w:r>
    </w:p>
    <w:p w14:paraId="5BB9273E" w14:textId="77777777" w:rsidR="00976F99" w:rsidRDefault="00976F99">
      <w:pPr>
        <w:pStyle w:val="a3"/>
        <w:ind w:firstLine="480"/>
      </w:pPr>
      <w:r>
        <w:rPr>
          <w:rFonts w:hint="eastAsia"/>
        </w:rPr>
        <w:t>4</w:t>
      </w:r>
      <w:r>
        <w:rPr>
          <w:rFonts w:hint="eastAsia"/>
        </w:rPr>
        <w:t>、在导言中定义</w:t>
      </w:r>
    </w:p>
    <w:p w14:paraId="7B8E2DA1" w14:textId="77777777" w:rsidR="00976F99" w:rsidRDefault="00976F99">
      <w:pPr>
        <w:pStyle w:val="a3"/>
        <w:ind w:firstLine="480"/>
      </w:pPr>
      <w:r>
        <w:rPr>
          <w:rFonts w:hint="eastAsia"/>
        </w:rPr>
        <w:t>5</w:t>
      </w:r>
      <w:r>
        <w:rPr>
          <w:rFonts w:hint="eastAsia"/>
        </w:rPr>
        <w:t>、在软件信息安全级别中写入。</w:t>
      </w:r>
    </w:p>
    <w:p w14:paraId="2E5651C6" w14:textId="77777777" w:rsidR="00976F99" w:rsidRDefault="00976F99">
      <w:pPr>
        <w:spacing w:line="400" w:lineRule="exact"/>
        <w:ind w:left="839" w:firstLine="480"/>
        <w:rPr>
          <w:rFonts w:ascii="宋体" w:hAnsi="宋体" w:cs="宋体"/>
          <w:sz w:val="20"/>
          <w:szCs w:val="20"/>
        </w:rPr>
      </w:pPr>
      <w:r>
        <w:rPr>
          <w:rFonts w:hint="eastAsia"/>
        </w:rPr>
        <w:t>6</w:t>
      </w:r>
      <w:r>
        <w:rPr>
          <w:rFonts w:hint="eastAsia"/>
        </w:rPr>
        <w:t>、兼容性，在导言中有“</w:t>
      </w:r>
      <w:r>
        <w:rPr>
          <w:rFonts w:ascii="宋体" w:hAnsi="宋体" w:cs="宋体" w:hint="eastAsia"/>
          <w:sz w:val="20"/>
          <w:szCs w:val="20"/>
        </w:rPr>
        <w:t>操作系统：64位Windows10、64位Windows7操作系统”这样的描述。功能在目录中有。数据类型在导言中加入。</w:t>
      </w:r>
    </w:p>
    <w:p w14:paraId="1A5F5D74" w14:textId="77777777" w:rsidR="00976F99" w:rsidRDefault="00976F99">
      <w:pPr>
        <w:pStyle w:val="a3"/>
        <w:ind w:firstLine="480"/>
      </w:pPr>
      <w:r>
        <w:rPr>
          <w:rFonts w:hint="eastAsia"/>
        </w:rP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50BCC8" w15:done="0"/>
  <w15:commentEx w15:paraId="1588478F" w15:done="0"/>
  <w15:commentEx w15:paraId="1A5F5D74" w15:paraIdParent="158847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D43" w16cex:dateUtc="2020-09-08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50BCC8" w16cid:durableId="23022D43"/>
  <w16cid:commentId w16cid:paraId="1588478F" w16cid:durableId="23022D2B"/>
  <w16cid:commentId w16cid:paraId="1A5F5D74" w16cid:durableId="23022D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2CF9B" w14:textId="77777777" w:rsidR="00BF2E77" w:rsidRDefault="00BF2E77">
      <w:pPr>
        <w:spacing w:line="240" w:lineRule="auto"/>
        <w:ind w:firstLine="480"/>
      </w:pPr>
      <w:r>
        <w:separator/>
      </w:r>
    </w:p>
  </w:endnote>
  <w:endnote w:type="continuationSeparator" w:id="0">
    <w:p w14:paraId="747A4D7F" w14:textId="77777777" w:rsidR="00BF2E77" w:rsidRDefault="00BF2E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34CEE" w14:textId="77777777" w:rsidR="00976F99" w:rsidRDefault="00976F99">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9813346"/>
    </w:sdtPr>
    <w:sdtContent>
      <w:p w14:paraId="477C922D" w14:textId="77777777" w:rsidR="00976F99" w:rsidRDefault="00976F99">
        <w:pPr>
          <w:pStyle w:val="a7"/>
          <w:ind w:firstLine="360"/>
          <w:jc w:val="center"/>
        </w:pPr>
        <w:r>
          <w:rPr>
            <w:sz w:val="21"/>
            <w:szCs w:val="21"/>
          </w:rPr>
          <w:fldChar w:fldCharType="begin"/>
        </w:r>
        <w:r>
          <w:rPr>
            <w:sz w:val="21"/>
            <w:szCs w:val="21"/>
          </w:rPr>
          <w:instrText>PAGE   \* MERGEFORMAT</w:instrText>
        </w:r>
        <w:r>
          <w:rPr>
            <w:sz w:val="21"/>
            <w:szCs w:val="21"/>
          </w:rPr>
          <w:fldChar w:fldCharType="separate"/>
        </w:r>
        <w:r>
          <w:rPr>
            <w:sz w:val="21"/>
            <w:szCs w:val="21"/>
            <w:lang w:val="zh-CN"/>
          </w:rPr>
          <w:t>56</w:t>
        </w:r>
        <w:r>
          <w:rPr>
            <w:sz w:val="21"/>
            <w:szCs w:val="21"/>
          </w:rPr>
          <w:fldChar w:fldCharType="end"/>
        </w:r>
      </w:p>
    </w:sdtContent>
  </w:sdt>
  <w:p w14:paraId="1100A197" w14:textId="77777777" w:rsidR="00976F99" w:rsidRDefault="00976F99">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5269A" w14:textId="77777777" w:rsidR="00976F99" w:rsidRDefault="00976F99">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8CD4C" w14:textId="77777777" w:rsidR="00BF2E77" w:rsidRDefault="00BF2E77">
      <w:pPr>
        <w:spacing w:line="240" w:lineRule="auto"/>
        <w:ind w:firstLine="480"/>
      </w:pPr>
      <w:r>
        <w:separator/>
      </w:r>
    </w:p>
  </w:footnote>
  <w:footnote w:type="continuationSeparator" w:id="0">
    <w:p w14:paraId="74168CD0" w14:textId="77777777" w:rsidR="00BF2E77" w:rsidRDefault="00BF2E7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E0570" w14:textId="77777777" w:rsidR="00976F99" w:rsidRDefault="00976F99">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29D5D" w14:textId="77777777" w:rsidR="00976F99" w:rsidRDefault="00976F99">
    <w:pPr>
      <w:pStyle w:val="a9"/>
      <w:spacing w:line="240" w:lineRule="auto"/>
      <w:ind w:firstLineChars="0" w:firstLine="0"/>
      <w:jc w:val="left"/>
      <w:rPr>
        <w:rFonts w:ascii="微软雅黑" w:eastAsia="微软雅黑" w:hAnsi="微软雅黑"/>
      </w:rPr>
    </w:pPr>
    <w:proofErr w:type="spellStart"/>
    <w:r>
      <w:rPr>
        <w:rFonts w:ascii="微软雅黑" w:eastAsia="微软雅黑" w:hAnsi="微软雅黑" w:hint="eastAsia"/>
      </w:rPr>
      <w:t>ECGAnalyst</w:t>
    </w:r>
    <w:proofErr w:type="spellEnd"/>
    <w:r>
      <w:rPr>
        <w:rFonts w:ascii="微软雅黑" w:eastAsia="微软雅黑" w:hAnsi="微软雅黑" w:hint="eastAsia"/>
      </w:rPr>
      <w:t xml:space="preserve">软件使用说明书 </w:t>
    </w:r>
    <w:r>
      <w:rPr>
        <w:rFonts w:ascii="微软雅黑" w:eastAsia="微软雅黑" w:hAnsi="微软雅黑"/>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72C5B" w14:textId="77777777" w:rsidR="00976F99" w:rsidRDefault="00976F99">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F49B5"/>
    <w:multiLevelType w:val="multilevel"/>
    <w:tmpl w:val="010F49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8412FB5"/>
    <w:multiLevelType w:val="multilevel"/>
    <w:tmpl w:val="18412F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58B726D"/>
    <w:multiLevelType w:val="multilevel"/>
    <w:tmpl w:val="258B72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AAB97E1"/>
    <w:multiLevelType w:val="singleLevel"/>
    <w:tmpl w:val="2AAB97E1"/>
    <w:lvl w:ilvl="0">
      <w:start w:val="1"/>
      <w:numFmt w:val="bullet"/>
      <w:lvlText w:val=""/>
      <w:lvlJc w:val="left"/>
      <w:pPr>
        <w:ind w:left="420" w:hanging="420"/>
      </w:pPr>
      <w:rPr>
        <w:rFonts w:ascii="Wingdings" w:hAnsi="Wingdings" w:hint="default"/>
      </w:rPr>
    </w:lvl>
  </w:abstractNum>
  <w:abstractNum w:abstractNumId="4" w15:restartNumberingAfterBreak="0">
    <w:nsid w:val="304D2997"/>
    <w:multiLevelType w:val="multilevel"/>
    <w:tmpl w:val="304D29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B4930DA"/>
    <w:multiLevelType w:val="multilevel"/>
    <w:tmpl w:val="3B4930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3F33DA"/>
    <w:multiLevelType w:val="singleLevel"/>
    <w:tmpl w:val="503F33DA"/>
    <w:lvl w:ilvl="0">
      <w:start w:val="1"/>
      <w:numFmt w:val="chineseCounting"/>
      <w:suff w:val="nothing"/>
      <w:lvlText w:val="%1、"/>
      <w:lvlJc w:val="left"/>
      <w:rPr>
        <w:rFonts w:hint="eastAsia"/>
      </w:rPr>
    </w:lvl>
  </w:abstractNum>
  <w:abstractNum w:abstractNumId="7" w15:restartNumberingAfterBreak="0">
    <w:nsid w:val="58C5512D"/>
    <w:multiLevelType w:val="multilevel"/>
    <w:tmpl w:val="58C5512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cs="Wingdings" w:hint="default"/>
      </w:rPr>
    </w:lvl>
    <w:lvl w:ilvl="2">
      <w:start w:val="1"/>
      <w:numFmt w:val="bullet"/>
      <w:lvlText w:val=""/>
      <w:lvlJc w:val="left"/>
      <w:pPr>
        <w:ind w:left="2100" w:hanging="420"/>
      </w:pPr>
      <w:rPr>
        <w:rFonts w:ascii="Wingdings" w:hAnsi="Wingdings" w:cs="Wingdings" w:hint="default"/>
      </w:rPr>
    </w:lvl>
    <w:lvl w:ilvl="3">
      <w:start w:val="1"/>
      <w:numFmt w:val="bullet"/>
      <w:lvlText w:val=""/>
      <w:lvlJc w:val="left"/>
      <w:pPr>
        <w:ind w:left="2520" w:hanging="420"/>
      </w:pPr>
      <w:rPr>
        <w:rFonts w:ascii="Wingdings" w:hAnsi="Wingdings" w:cs="Wingdings" w:hint="default"/>
      </w:rPr>
    </w:lvl>
    <w:lvl w:ilvl="4">
      <w:start w:val="1"/>
      <w:numFmt w:val="bullet"/>
      <w:lvlText w:val=""/>
      <w:lvlJc w:val="left"/>
      <w:pPr>
        <w:ind w:left="2940" w:hanging="420"/>
      </w:pPr>
      <w:rPr>
        <w:rFonts w:ascii="Wingdings" w:hAnsi="Wingdings" w:cs="Wingdings" w:hint="default"/>
      </w:rPr>
    </w:lvl>
    <w:lvl w:ilvl="5">
      <w:start w:val="1"/>
      <w:numFmt w:val="bullet"/>
      <w:lvlText w:val=""/>
      <w:lvlJc w:val="left"/>
      <w:pPr>
        <w:ind w:left="3360" w:hanging="420"/>
      </w:pPr>
      <w:rPr>
        <w:rFonts w:ascii="Wingdings" w:hAnsi="Wingdings" w:cs="Wingdings" w:hint="default"/>
      </w:rPr>
    </w:lvl>
    <w:lvl w:ilvl="6">
      <w:start w:val="1"/>
      <w:numFmt w:val="bullet"/>
      <w:lvlText w:val=""/>
      <w:lvlJc w:val="left"/>
      <w:pPr>
        <w:ind w:left="3780" w:hanging="420"/>
      </w:pPr>
      <w:rPr>
        <w:rFonts w:ascii="Wingdings" w:hAnsi="Wingdings" w:cs="Wingdings" w:hint="default"/>
      </w:rPr>
    </w:lvl>
    <w:lvl w:ilvl="7">
      <w:start w:val="1"/>
      <w:numFmt w:val="bullet"/>
      <w:lvlText w:val=""/>
      <w:lvlJc w:val="left"/>
      <w:pPr>
        <w:ind w:left="4200" w:hanging="420"/>
      </w:pPr>
      <w:rPr>
        <w:rFonts w:ascii="Wingdings" w:hAnsi="Wingdings" w:cs="Wingdings" w:hint="default"/>
      </w:rPr>
    </w:lvl>
    <w:lvl w:ilvl="8">
      <w:start w:val="1"/>
      <w:numFmt w:val="bullet"/>
      <w:lvlText w:val=""/>
      <w:lvlJc w:val="left"/>
      <w:pPr>
        <w:ind w:left="4620" w:hanging="420"/>
      </w:pPr>
      <w:rPr>
        <w:rFonts w:ascii="Wingdings" w:hAnsi="Wingdings" w:cs="Wingdings" w:hint="default"/>
      </w:rPr>
    </w:lvl>
  </w:abstractNum>
  <w:abstractNum w:abstractNumId="8" w15:restartNumberingAfterBreak="0">
    <w:nsid w:val="5C061CC5"/>
    <w:multiLevelType w:val="multilevel"/>
    <w:tmpl w:val="5C061C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4FF44EB"/>
    <w:multiLevelType w:val="multilevel"/>
    <w:tmpl w:val="64FF44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7F3D28D3"/>
    <w:multiLevelType w:val="multilevel"/>
    <w:tmpl w:val="7F3D28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7"/>
  </w:num>
  <w:num w:numId="3">
    <w:abstractNumId w:val="2"/>
  </w:num>
  <w:num w:numId="4">
    <w:abstractNumId w:val="9"/>
  </w:num>
  <w:num w:numId="5">
    <w:abstractNumId w:val="5"/>
  </w:num>
  <w:num w:numId="6">
    <w:abstractNumId w:val="0"/>
  </w:num>
  <w:num w:numId="7">
    <w:abstractNumId w:val="1"/>
  </w:num>
  <w:num w:numId="8">
    <w:abstractNumId w:val="10"/>
  </w:num>
  <w:num w:numId="9">
    <w:abstractNumId w:val="4"/>
  </w:num>
  <w:num w:numId="10">
    <w:abstractNumId w:val="8"/>
  </w:num>
  <w:num w:numId="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uo Beata">
    <w15:presenceInfo w15:providerId="Windows Live" w15:userId="221a78516fc4c642"/>
  </w15:person>
  <w15:person w15:author="SWAT4">
    <w15:presenceInfo w15:providerId="Windows Live" w15:userId="c9f9cdcf67c15f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trackRevision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B33"/>
    <w:rsid w:val="00003570"/>
    <w:rsid w:val="00003F73"/>
    <w:rsid w:val="00006315"/>
    <w:rsid w:val="00010905"/>
    <w:rsid w:val="00021830"/>
    <w:rsid w:val="00021C01"/>
    <w:rsid w:val="00022819"/>
    <w:rsid w:val="00037C6E"/>
    <w:rsid w:val="000503AB"/>
    <w:rsid w:val="00056119"/>
    <w:rsid w:val="00056ED4"/>
    <w:rsid w:val="000658CB"/>
    <w:rsid w:val="00072F0C"/>
    <w:rsid w:val="00081780"/>
    <w:rsid w:val="00082C35"/>
    <w:rsid w:val="00086E10"/>
    <w:rsid w:val="000907B5"/>
    <w:rsid w:val="00093316"/>
    <w:rsid w:val="000A33EC"/>
    <w:rsid w:val="000B27CB"/>
    <w:rsid w:val="000B465D"/>
    <w:rsid w:val="000B523A"/>
    <w:rsid w:val="000C29B9"/>
    <w:rsid w:val="000D0E0C"/>
    <w:rsid w:val="000D1FF1"/>
    <w:rsid w:val="000D2387"/>
    <w:rsid w:val="000D2C5F"/>
    <w:rsid w:val="000D5A86"/>
    <w:rsid w:val="000E31B3"/>
    <w:rsid w:val="000E39E0"/>
    <w:rsid w:val="000E47F7"/>
    <w:rsid w:val="000F5549"/>
    <w:rsid w:val="000F5A43"/>
    <w:rsid w:val="00105DE7"/>
    <w:rsid w:val="00107F4A"/>
    <w:rsid w:val="00115B65"/>
    <w:rsid w:val="001167A1"/>
    <w:rsid w:val="0013083C"/>
    <w:rsid w:val="00135283"/>
    <w:rsid w:val="001368C9"/>
    <w:rsid w:val="00140CA0"/>
    <w:rsid w:val="00141375"/>
    <w:rsid w:val="00142459"/>
    <w:rsid w:val="001425AF"/>
    <w:rsid w:val="00144357"/>
    <w:rsid w:val="00145A1E"/>
    <w:rsid w:val="00147211"/>
    <w:rsid w:val="00151D66"/>
    <w:rsid w:val="00153977"/>
    <w:rsid w:val="001625B9"/>
    <w:rsid w:val="00163475"/>
    <w:rsid w:val="00171996"/>
    <w:rsid w:val="00171F0B"/>
    <w:rsid w:val="00172A27"/>
    <w:rsid w:val="0017760D"/>
    <w:rsid w:val="001833AD"/>
    <w:rsid w:val="00185C89"/>
    <w:rsid w:val="00186973"/>
    <w:rsid w:val="00195C7A"/>
    <w:rsid w:val="001966B9"/>
    <w:rsid w:val="0019731C"/>
    <w:rsid w:val="001A0B18"/>
    <w:rsid w:val="001A1D0A"/>
    <w:rsid w:val="001A293E"/>
    <w:rsid w:val="001A52C9"/>
    <w:rsid w:val="001A6B62"/>
    <w:rsid w:val="001B133B"/>
    <w:rsid w:val="001B356B"/>
    <w:rsid w:val="001C0BA1"/>
    <w:rsid w:val="001D2447"/>
    <w:rsid w:val="001D564A"/>
    <w:rsid w:val="001E2F63"/>
    <w:rsid w:val="001E347C"/>
    <w:rsid w:val="001F049D"/>
    <w:rsid w:val="001F17DC"/>
    <w:rsid w:val="001F5161"/>
    <w:rsid w:val="0021348F"/>
    <w:rsid w:val="0021676A"/>
    <w:rsid w:val="002219FB"/>
    <w:rsid w:val="002242C9"/>
    <w:rsid w:val="002363E0"/>
    <w:rsid w:val="0024480E"/>
    <w:rsid w:val="00253655"/>
    <w:rsid w:val="00255651"/>
    <w:rsid w:val="00256DD5"/>
    <w:rsid w:val="00256FEC"/>
    <w:rsid w:val="0026208D"/>
    <w:rsid w:val="00270B20"/>
    <w:rsid w:val="00280562"/>
    <w:rsid w:val="002814A0"/>
    <w:rsid w:val="00293D5B"/>
    <w:rsid w:val="00295B83"/>
    <w:rsid w:val="002967CC"/>
    <w:rsid w:val="002A42AB"/>
    <w:rsid w:val="002A4AAD"/>
    <w:rsid w:val="002B7883"/>
    <w:rsid w:val="002C041C"/>
    <w:rsid w:val="002C0BF8"/>
    <w:rsid w:val="002C2E59"/>
    <w:rsid w:val="002C481A"/>
    <w:rsid w:val="002D0CE0"/>
    <w:rsid w:val="002D3903"/>
    <w:rsid w:val="002E0E0A"/>
    <w:rsid w:val="002E43AC"/>
    <w:rsid w:val="002F473C"/>
    <w:rsid w:val="002F5C6F"/>
    <w:rsid w:val="002F632B"/>
    <w:rsid w:val="00300BE1"/>
    <w:rsid w:val="00307997"/>
    <w:rsid w:val="00310AA8"/>
    <w:rsid w:val="00321566"/>
    <w:rsid w:val="00323214"/>
    <w:rsid w:val="00327515"/>
    <w:rsid w:val="00327E67"/>
    <w:rsid w:val="003321D9"/>
    <w:rsid w:val="00340CDA"/>
    <w:rsid w:val="00343FE8"/>
    <w:rsid w:val="00350084"/>
    <w:rsid w:val="00350221"/>
    <w:rsid w:val="00351736"/>
    <w:rsid w:val="00352DB9"/>
    <w:rsid w:val="003634AF"/>
    <w:rsid w:val="00364958"/>
    <w:rsid w:val="003657DC"/>
    <w:rsid w:val="00367348"/>
    <w:rsid w:val="003675B1"/>
    <w:rsid w:val="00367CB7"/>
    <w:rsid w:val="00370BA3"/>
    <w:rsid w:val="00374B59"/>
    <w:rsid w:val="00377346"/>
    <w:rsid w:val="003A2224"/>
    <w:rsid w:val="003A5B5A"/>
    <w:rsid w:val="003B33A7"/>
    <w:rsid w:val="003B59C6"/>
    <w:rsid w:val="003B5C1A"/>
    <w:rsid w:val="003B624D"/>
    <w:rsid w:val="003C07A6"/>
    <w:rsid w:val="003C5309"/>
    <w:rsid w:val="003D2D25"/>
    <w:rsid w:val="003D5617"/>
    <w:rsid w:val="003E11E2"/>
    <w:rsid w:val="003E2A54"/>
    <w:rsid w:val="003E3A2F"/>
    <w:rsid w:val="003F274D"/>
    <w:rsid w:val="003F39B1"/>
    <w:rsid w:val="0040339B"/>
    <w:rsid w:val="0040606E"/>
    <w:rsid w:val="00406EEF"/>
    <w:rsid w:val="00413041"/>
    <w:rsid w:val="004172D8"/>
    <w:rsid w:val="004172EA"/>
    <w:rsid w:val="0042408C"/>
    <w:rsid w:val="00424C96"/>
    <w:rsid w:val="00426F19"/>
    <w:rsid w:val="00430520"/>
    <w:rsid w:val="00431952"/>
    <w:rsid w:val="00436673"/>
    <w:rsid w:val="00442004"/>
    <w:rsid w:val="004454F5"/>
    <w:rsid w:val="004458D3"/>
    <w:rsid w:val="00451F4D"/>
    <w:rsid w:val="004534AF"/>
    <w:rsid w:val="00457FF4"/>
    <w:rsid w:val="00472A61"/>
    <w:rsid w:val="004761E8"/>
    <w:rsid w:val="00483252"/>
    <w:rsid w:val="00490503"/>
    <w:rsid w:val="004971A3"/>
    <w:rsid w:val="004A4B96"/>
    <w:rsid w:val="004A51C3"/>
    <w:rsid w:val="004B2D6C"/>
    <w:rsid w:val="004B5E0E"/>
    <w:rsid w:val="004D068A"/>
    <w:rsid w:val="004D60ED"/>
    <w:rsid w:val="004D70BE"/>
    <w:rsid w:val="004E2520"/>
    <w:rsid w:val="004E5A64"/>
    <w:rsid w:val="004E6652"/>
    <w:rsid w:val="004F1817"/>
    <w:rsid w:val="004F3238"/>
    <w:rsid w:val="004F5AF8"/>
    <w:rsid w:val="005008D2"/>
    <w:rsid w:val="00501FBC"/>
    <w:rsid w:val="00505C1A"/>
    <w:rsid w:val="00517737"/>
    <w:rsid w:val="005345A2"/>
    <w:rsid w:val="00547149"/>
    <w:rsid w:val="005519F0"/>
    <w:rsid w:val="00552B40"/>
    <w:rsid w:val="005539CD"/>
    <w:rsid w:val="0055640A"/>
    <w:rsid w:val="00561BDA"/>
    <w:rsid w:val="005820E9"/>
    <w:rsid w:val="0058613E"/>
    <w:rsid w:val="0059580E"/>
    <w:rsid w:val="005A0087"/>
    <w:rsid w:val="005A2679"/>
    <w:rsid w:val="005A3F69"/>
    <w:rsid w:val="005C2EA0"/>
    <w:rsid w:val="005C6C05"/>
    <w:rsid w:val="005D151F"/>
    <w:rsid w:val="005F3973"/>
    <w:rsid w:val="005F4CED"/>
    <w:rsid w:val="005F7E66"/>
    <w:rsid w:val="00622253"/>
    <w:rsid w:val="0064045C"/>
    <w:rsid w:val="006405A4"/>
    <w:rsid w:val="00640FC8"/>
    <w:rsid w:val="00661248"/>
    <w:rsid w:val="00664EFF"/>
    <w:rsid w:val="00665362"/>
    <w:rsid w:val="006713A7"/>
    <w:rsid w:val="00672447"/>
    <w:rsid w:val="00680BBC"/>
    <w:rsid w:val="006814AE"/>
    <w:rsid w:val="00683098"/>
    <w:rsid w:val="006832D8"/>
    <w:rsid w:val="00690153"/>
    <w:rsid w:val="0069207D"/>
    <w:rsid w:val="006951FC"/>
    <w:rsid w:val="006A2D23"/>
    <w:rsid w:val="006B15F8"/>
    <w:rsid w:val="006B3B34"/>
    <w:rsid w:val="006C092B"/>
    <w:rsid w:val="006C41EC"/>
    <w:rsid w:val="006C492B"/>
    <w:rsid w:val="006D21F5"/>
    <w:rsid w:val="006D27D6"/>
    <w:rsid w:val="006D27F4"/>
    <w:rsid w:val="006D39FC"/>
    <w:rsid w:val="006E2329"/>
    <w:rsid w:val="006E73A1"/>
    <w:rsid w:val="006F1B22"/>
    <w:rsid w:val="006F2707"/>
    <w:rsid w:val="006F35EF"/>
    <w:rsid w:val="006F41E8"/>
    <w:rsid w:val="006F5636"/>
    <w:rsid w:val="00702D0A"/>
    <w:rsid w:val="007065D7"/>
    <w:rsid w:val="007071A4"/>
    <w:rsid w:val="00722D33"/>
    <w:rsid w:val="00723BEC"/>
    <w:rsid w:val="0072629A"/>
    <w:rsid w:val="00733477"/>
    <w:rsid w:val="00734979"/>
    <w:rsid w:val="00740C2D"/>
    <w:rsid w:val="00742A20"/>
    <w:rsid w:val="0077625E"/>
    <w:rsid w:val="007816AE"/>
    <w:rsid w:val="007879A2"/>
    <w:rsid w:val="00787E28"/>
    <w:rsid w:val="00791B44"/>
    <w:rsid w:val="00792A68"/>
    <w:rsid w:val="00797973"/>
    <w:rsid w:val="007A2F86"/>
    <w:rsid w:val="007A5F6C"/>
    <w:rsid w:val="007B79B7"/>
    <w:rsid w:val="007C1CE9"/>
    <w:rsid w:val="007C32A4"/>
    <w:rsid w:val="007E0492"/>
    <w:rsid w:val="007E322E"/>
    <w:rsid w:val="007E527D"/>
    <w:rsid w:val="007E5C31"/>
    <w:rsid w:val="007E6FB6"/>
    <w:rsid w:val="007F431C"/>
    <w:rsid w:val="007F462B"/>
    <w:rsid w:val="00803AD8"/>
    <w:rsid w:val="00817535"/>
    <w:rsid w:val="0082223A"/>
    <w:rsid w:val="00831E26"/>
    <w:rsid w:val="00836551"/>
    <w:rsid w:val="00852A42"/>
    <w:rsid w:val="00853A72"/>
    <w:rsid w:val="00855E30"/>
    <w:rsid w:val="00856526"/>
    <w:rsid w:val="00862120"/>
    <w:rsid w:val="00865816"/>
    <w:rsid w:val="0087694F"/>
    <w:rsid w:val="00884A05"/>
    <w:rsid w:val="008904BE"/>
    <w:rsid w:val="008927C1"/>
    <w:rsid w:val="00896348"/>
    <w:rsid w:val="008A3828"/>
    <w:rsid w:val="008B3B4C"/>
    <w:rsid w:val="008C390F"/>
    <w:rsid w:val="008C47A1"/>
    <w:rsid w:val="008C4EA9"/>
    <w:rsid w:val="008C59A7"/>
    <w:rsid w:val="008C59AB"/>
    <w:rsid w:val="008D1A5E"/>
    <w:rsid w:val="008D3A05"/>
    <w:rsid w:val="008D5B1E"/>
    <w:rsid w:val="008D653D"/>
    <w:rsid w:val="008E0FEE"/>
    <w:rsid w:val="008E5D5D"/>
    <w:rsid w:val="008E6DE6"/>
    <w:rsid w:val="008F4C25"/>
    <w:rsid w:val="00900897"/>
    <w:rsid w:val="00901E27"/>
    <w:rsid w:val="00904E55"/>
    <w:rsid w:val="00905493"/>
    <w:rsid w:val="009141FC"/>
    <w:rsid w:val="00916392"/>
    <w:rsid w:val="00927869"/>
    <w:rsid w:val="00930595"/>
    <w:rsid w:val="009321D3"/>
    <w:rsid w:val="00941D91"/>
    <w:rsid w:val="009425B5"/>
    <w:rsid w:val="0094362E"/>
    <w:rsid w:val="009528C9"/>
    <w:rsid w:val="00953825"/>
    <w:rsid w:val="009542A6"/>
    <w:rsid w:val="00957432"/>
    <w:rsid w:val="00964620"/>
    <w:rsid w:val="00964EFC"/>
    <w:rsid w:val="00965183"/>
    <w:rsid w:val="0096673B"/>
    <w:rsid w:val="00972A7D"/>
    <w:rsid w:val="00973FCC"/>
    <w:rsid w:val="00975C2F"/>
    <w:rsid w:val="00976F99"/>
    <w:rsid w:val="0097716D"/>
    <w:rsid w:val="00980B7F"/>
    <w:rsid w:val="0098425E"/>
    <w:rsid w:val="0099179C"/>
    <w:rsid w:val="00993BE0"/>
    <w:rsid w:val="00993EBB"/>
    <w:rsid w:val="00997165"/>
    <w:rsid w:val="009A09CE"/>
    <w:rsid w:val="009A295B"/>
    <w:rsid w:val="009C483F"/>
    <w:rsid w:val="009D53C6"/>
    <w:rsid w:val="009E13F8"/>
    <w:rsid w:val="009E185D"/>
    <w:rsid w:val="009E5E26"/>
    <w:rsid w:val="009E65E5"/>
    <w:rsid w:val="009E6A58"/>
    <w:rsid w:val="009F0D04"/>
    <w:rsid w:val="009F6B30"/>
    <w:rsid w:val="00A05014"/>
    <w:rsid w:val="00A15A46"/>
    <w:rsid w:val="00A16996"/>
    <w:rsid w:val="00A221FF"/>
    <w:rsid w:val="00A2278C"/>
    <w:rsid w:val="00A24557"/>
    <w:rsid w:val="00A2607C"/>
    <w:rsid w:val="00A47738"/>
    <w:rsid w:val="00A507A9"/>
    <w:rsid w:val="00A53731"/>
    <w:rsid w:val="00A57FE8"/>
    <w:rsid w:val="00A60AEA"/>
    <w:rsid w:val="00A61927"/>
    <w:rsid w:val="00A77DCA"/>
    <w:rsid w:val="00A801EB"/>
    <w:rsid w:val="00A84ADB"/>
    <w:rsid w:val="00A8500B"/>
    <w:rsid w:val="00A86658"/>
    <w:rsid w:val="00A91502"/>
    <w:rsid w:val="00A93AF8"/>
    <w:rsid w:val="00A96257"/>
    <w:rsid w:val="00A97699"/>
    <w:rsid w:val="00AA05F3"/>
    <w:rsid w:val="00AB4489"/>
    <w:rsid w:val="00AC2797"/>
    <w:rsid w:val="00AC50EA"/>
    <w:rsid w:val="00AC670D"/>
    <w:rsid w:val="00AD690F"/>
    <w:rsid w:val="00AE25FD"/>
    <w:rsid w:val="00AE74E4"/>
    <w:rsid w:val="00B1603B"/>
    <w:rsid w:val="00B16F31"/>
    <w:rsid w:val="00B22BA7"/>
    <w:rsid w:val="00B2485B"/>
    <w:rsid w:val="00B24F31"/>
    <w:rsid w:val="00B25229"/>
    <w:rsid w:val="00B272EA"/>
    <w:rsid w:val="00B300D2"/>
    <w:rsid w:val="00B31DC2"/>
    <w:rsid w:val="00B354E8"/>
    <w:rsid w:val="00B41711"/>
    <w:rsid w:val="00B42FB4"/>
    <w:rsid w:val="00B47D5F"/>
    <w:rsid w:val="00B50DB9"/>
    <w:rsid w:val="00B52D74"/>
    <w:rsid w:val="00B56108"/>
    <w:rsid w:val="00B56EF8"/>
    <w:rsid w:val="00B639E2"/>
    <w:rsid w:val="00B64ED5"/>
    <w:rsid w:val="00B73FA7"/>
    <w:rsid w:val="00B754BE"/>
    <w:rsid w:val="00B80238"/>
    <w:rsid w:val="00B86E86"/>
    <w:rsid w:val="00B87685"/>
    <w:rsid w:val="00B9255C"/>
    <w:rsid w:val="00BA05E0"/>
    <w:rsid w:val="00BA0A70"/>
    <w:rsid w:val="00BA100B"/>
    <w:rsid w:val="00BA4437"/>
    <w:rsid w:val="00BB56A0"/>
    <w:rsid w:val="00BC7FA4"/>
    <w:rsid w:val="00BE1006"/>
    <w:rsid w:val="00BF2E77"/>
    <w:rsid w:val="00BF3ADA"/>
    <w:rsid w:val="00BF4175"/>
    <w:rsid w:val="00C11EAD"/>
    <w:rsid w:val="00C11FBC"/>
    <w:rsid w:val="00C3224F"/>
    <w:rsid w:val="00C33EDE"/>
    <w:rsid w:val="00C415E7"/>
    <w:rsid w:val="00C53C2F"/>
    <w:rsid w:val="00C55A46"/>
    <w:rsid w:val="00C60002"/>
    <w:rsid w:val="00C6349D"/>
    <w:rsid w:val="00C7782C"/>
    <w:rsid w:val="00C80B28"/>
    <w:rsid w:val="00C8154D"/>
    <w:rsid w:val="00C91A16"/>
    <w:rsid w:val="00CA3433"/>
    <w:rsid w:val="00CA3744"/>
    <w:rsid w:val="00CA381D"/>
    <w:rsid w:val="00CA42D7"/>
    <w:rsid w:val="00CB05DF"/>
    <w:rsid w:val="00CB12E5"/>
    <w:rsid w:val="00CB3651"/>
    <w:rsid w:val="00CB3DC0"/>
    <w:rsid w:val="00CE138A"/>
    <w:rsid w:val="00CF5DDD"/>
    <w:rsid w:val="00D011DD"/>
    <w:rsid w:val="00D14153"/>
    <w:rsid w:val="00D16ACB"/>
    <w:rsid w:val="00D20293"/>
    <w:rsid w:val="00D26583"/>
    <w:rsid w:val="00D30559"/>
    <w:rsid w:val="00D31383"/>
    <w:rsid w:val="00D40536"/>
    <w:rsid w:val="00D458B0"/>
    <w:rsid w:val="00D47750"/>
    <w:rsid w:val="00D524D4"/>
    <w:rsid w:val="00D52A61"/>
    <w:rsid w:val="00D576EA"/>
    <w:rsid w:val="00D57F46"/>
    <w:rsid w:val="00D60B67"/>
    <w:rsid w:val="00D61B42"/>
    <w:rsid w:val="00D644A0"/>
    <w:rsid w:val="00D66EDE"/>
    <w:rsid w:val="00D67614"/>
    <w:rsid w:val="00D767DD"/>
    <w:rsid w:val="00D76877"/>
    <w:rsid w:val="00D8115C"/>
    <w:rsid w:val="00D8173D"/>
    <w:rsid w:val="00D81E32"/>
    <w:rsid w:val="00D95E9F"/>
    <w:rsid w:val="00DB7B03"/>
    <w:rsid w:val="00DC06E1"/>
    <w:rsid w:val="00DD4384"/>
    <w:rsid w:val="00DD4D9F"/>
    <w:rsid w:val="00DD7BB2"/>
    <w:rsid w:val="00DD7CF4"/>
    <w:rsid w:val="00DE1DEF"/>
    <w:rsid w:val="00DE4236"/>
    <w:rsid w:val="00DF15E4"/>
    <w:rsid w:val="00DF2066"/>
    <w:rsid w:val="00DF30C5"/>
    <w:rsid w:val="00DF417A"/>
    <w:rsid w:val="00E01284"/>
    <w:rsid w:val="00E013F8"/>
    <w:rsid w:val="00E25D0D"/>
    <w:rsid w:val="00E30378"/>
    <w:rsid w:val="00E338D8"/>
    <w:rsid w:val="00E37CB9"/>
    <w:rsid w:val="00E44586"/>
    <w:rsid w:val="00E56463"/>
    <w:rsid w:val="00E652CC"/>
    <w:rsid w:val="00E72A05"/>
    <w:rsid w:val="00E75B38"/>
    <w:rsid w:val="00E775D6"/>
    <w:rsid w:val="00E77BDA"/>
    <w:rsid w:val="00E80D68"/>
    <w:rsid w:val="00E82DB6"/>
    <w:rsid w:val="00E83E54"/>
    <w:rsid w:val="00EA0E4F"/>
    <w:rsid w:val="00EA0EA0"/>
    <w:rsid w:val="00EA7825"/>
    <w:rsid w:val="00EA7997"/>
    <w:rsid w:val="00EB3D63"/>
    <w:rsid w:val="00EB4080"/>
    <w:rsid w:val="00EC2BCE"/>
    <w:rsid w:val="00EC2CD9"/>
    <w:rsid w:val="00EC6FCC"/>
    <w:rsid w:val="00ED4AFD"/>
    <w:rsid w:val="00ED6D19"/>
    <w:rsid w:val="00EE42AE"/>
    <w:rsid w:val="00EF7B93"/>
    <w:rsid w:val="00F03C4E"/>
    <w:rsid w:val="00F067F5"/>
    <w:rsid w:val="00F122B8"/>
    <w:rsid w:val="00F14470"/>
    <w:rsid w:val="00F17AEA"/>
    <w:rsid w:val="00F17CA5"/>
    <w:rsid w:val="00F357A1"/>
    <w:rsid w:val="00F47E20"/>
    <w:rsid w:val="00F6372A"/>
    <w:rsid w:val="00F63ABE"/>
    <w:rsid w:val="00F676F9"/>
    <w:rsid w:val="00F71692"/>
    <w:rsid w:val="00F72589"/>
    <w:rsid w:val="00F73B63"/>
    <w:rsid w:val="00F82052"/>
    <w:rsid w:val="00F86D4A"/>
    <w:rsid w:val="00F86EBA"/>
    <w:rsid w:val="00FB08CE"/>
    <w:rsid w:val="00FC06BF"/>
    <w:rsid w:val="00FC3988"/>
    <w:rsid w:val="00FE4A6C"/>
    <w:rsid w:val="00FE58C5"/>
    <w:rsid w:val="00FF2FC0"/>
    <w:rsid w:val="00FF40EB"/>
    <w:rsid w:val="01046367"/>
    <w:rsid w:val="01175701"/>
    <w:rsid w:val="013E3F7C"/>
    <w:rsid w:val="01F253D3"/>
    <w:rsid w:val="01F74DF0"/>
    <w:rsid w:val="02945CD2"/>
    <w:rsid w:val="02EC3F72"/>
    <w:rsid w:val="03053980"/>
    <w:rsid w:val="03241809"/>
    <w:rsid w:val="03C77B9D"/>
    <w:rsid w:val="03C87404"/>
    <w:rsid w:val="03E35AF8"/>
    <w:rsid w:val="04AF0C07"/>
    <w:rsid w:val="04D81CB7"/>
    <w:rsid w:val="05382CE5"/>
    <w:rsid w:val="05C65189"/>
    <w:rsid w:val="05D85B37"/>
    <w:rsid w:val="05FF5C8F"/>
    <w:rsid w:val="069324E0"/>
    <w:rsid w:val="072C422F"/>
    <w:rsid w:val="07900EFE"/>
    <w:rsid w:val="08CB15AA"/>
    <w:rsid w:val="08E564D7"/>
    <w:rsid w:val="09005CB7"/>
    <w:rsid w:val="096B74B5"/>
    <w:rsid w:val="09B5469B"/>
    <w:rsid w:val="0A3E73E3"/>
    <w:rsid w:val="0A7E39A5"/>
    <w:rsid w:val="0A895B22"/>
    <w:rsid w:val="0AAB7CE9"/>
    <w:rsid w:val="0AC85672"/>
    <w:rsid w:val="0AF46FD5"/>
    <w:rsid w:val="0B0F58EC"/>
    <w:rsid w:val="0B19396A"/>
    <w:rsid w:val="0B6B63EE"/>
    <w:rsid w:val="0B8209B9"/>
    <w:rsid w:val="0BAB1133"/>
    <w:rsid w:val="0BFB1ED6"/>
    <w:rsid w:val="0CA72D2A"/>
    <w:rsid w:val="0D0B6840"/>
    <w:rsid w:val="0DA923D1"/>
    <w:rsid w:val="0E074681"/>
    <w:rsid w:val="0E177726"/>
    <w:rsid w:val="0E4954DD"/>
    <w:rsid w:val="0E550454"/>
    <w:rsid w:val="0E9041DF"/>
    <w:rsid w:val="0EEB2A8D"/>
    <w:rsid w:val="0F0779C2"/>
    <w:rsid w:val="0F130CAD"/>
    <w:rsid w:val="0F2F0FFC"/>
    <w:rsid w:val="0F5C70C2"/>
    <w:rsid w:val="0F7F48FB"/>
    <w:rsid w:val="0FD21345"/>
    <w:rsid w:val="0FE670AC"/>
    <w:rsid w:val="10A9216D"/>
    <w:rsid w:val="10AB121D"/>
    <w:rsid w:val="11484182"/>
    <w:rsid w:val="1157607A"/>
    <w:rsid w:val="11AD0316"/>
    <w:rsid w:val="11CF48AC"/>
    <w:rsid w:val="1203682C"/>
    <w:rsid w:val="12241413"/>
    <w:rsid w:val="12443102"/>
    <w:rsid w:val="12742EEF"/>
    <w:rsid w:val="12F91CF2"/>
    <w:rsid w:val="13063997"/>
    <w:rsid w:val="131D3D70"/>
    <w:rsid w:val="13400CB5"/>
    <w:rsid w:val="135906BA"/>
    <w:rsid w:val="13C021F3"/>
    <w:rsid w:val="146F5207"/>
    <w:rsid w:val="14C6631E"/>
    <w:rsid w:val="151569F3"/>
    <w:rsid w:val="15434410"/>
    <w:rsid w:val="15C37FFB"/>
    <w:rsid w:val="15CB40C8"/>
    <w:rsid w:val="15E54293"/>
    <w:rsid w:val="15F22F82"/>
    <w:rsid w:val="165B2655"/>
    <w:rsid w:val="16801596"/>
    <w:rsid w:val="16995787"/>
    <w:rsid w:val="16A872EE"/>
    <w:rsid w:val="16FC5480"/>
    <w:rsid w:val="1701647A"/>
    <w:rsid w:val="17B53193"/>
    <w:rsid w:val="18087C00"/>
    <w:rsid w:val="18436E4C"/>
    <w:rsid w:val="185D1335"/>
    <w:rsid w:val="18A14AFA"/>
    <w:rsid w:val="18AD6B5B"/>
    <w:rsid w:val="18F96238"/>
    <w:rsid w:val="196F573D"/>
    <w:rsid w:val="19957DC9"/>
    <w:rsid w:val="1A2538E4"/>
    <w:rsid w:val="1A6253DC"/>
    <w:rsid w:val="1A89669C"/>
    <w:rsid w:val="1AE103D7"/>
    <w:rsid w:val="1B227CD3"/>
    <w:rsid w:val="1B710136"/>
    <w:rsid w:val="1BA34694"/>
    <w:rsid w:val="1BA5766D"/>
    <w:rsid w:val="1C4F7045"/>
    <w:rsid w:val="1CA85DA9"/>
    <w:rsid w:val="1CFD5933"/>
    <w:rsid w:val="1D0739CB"/>
    <w:rsid w:val="1D1B2CE5"/>
    <w:rsid w:val="1D2A0E8E"/>
    <w:rsid w:val="1D420A16"/>
    <w:rsid w:val="1D7100A9"/>
    <w:rsid w:val="1DB36C57"/>
    <w:rsid w:val="1EBC6FF7"/>
    <w:rsid w:val="1EBD1991"/>
    <w:rsid w:val="1F3565B4"/>
    <w:rsid w:val="1F4049EF"/>
    <w:rsid w:val="1FE73AD8"/>
    <w:rsid w:val="1FEC206A"/>
    <w:rsid w:val="1FFA5E27"/>
    <w:rsid w:val="203753AC"/>
    <w:rsid w:val="20614EF6"/>
    <w:rsid w:val="20642A22"/>
    <w:rsid w:val="209D4461"/>
    <w:rsid w:val="21047DF8"/>
    <w:rsid w:val="21B25382"/>
    <w:rsid w:val="21B27B67"/>
    <w:rsid w:val="22055E18"/>
    <w:rsid w:val="222E5215"/>
    <w:rsid w:val="223C0E64"/>
    <w:rsid w:val="22D34C3A"/>
    <w:rsid w:val="235D6250"/>
    <w:rsid w:val="24467B37"/>
    <w:rsid w:val="245D403A"/>
    <w:rsid w:val="24772F0A"/>
    <w:rsid w:val="24A30039"/>
    <w:rsid w:val="24D8635E"/>
    <w:rsid w:val="256C4164"/>
    <w:rsid w:val="257F7C02"/>
    <w:rsid w:val="25DE7060"/>
    <w:rsid w:val="25E51FAA"/>
    <w:rsid w:val="25F33744"/>
    <w:rsid w:val="260E25D8"/>
    <w:rsid w:val="262A7DE4"/>
    <w:rsid w:val="26D16318"/>
    <w:rsid w:val="26E8462D"/>
    <w:rsid w:val="27B1565E"/>
    <w:rsid w:val="27FC4798"/>
    <w:rsid w:val="28183007"/>
    <w:rsid w:val="28DE466F"/>
    <w:rsid w:val="293F52F8"/>
    <w:rsid w:val="29561669"/>
    <w:rsid w:val="2A2761BD"/>
    <w:rsid w:val="2A8A05A8"/>
    <w:rsid w:val="2B0F33BC"/>
    <w:rsid w:val="2B3E6C9D"/>
    <w:rsid w:val="2B690A13"/>
    <w:rsid w:val="2BC02E5C"/>
    <w:rsid w:val="2CA60468"/>
    <w:rsid w:val="2CDD12BA"/>
    <w:rsid w:val="2CEB3D0F"/>
    <w:rsid w:val="2E2C4E7E"/>
    <w:rsid w:val="2F1B47C4"/>
    <w:rsid w:val="2F6B7CD6"/>
    <w:rsid w:val="2F97360E"/>
    <w:rsid w:val="2FD87C2E"/>
    <w:rsid w:val="30532696"/>
    <w:rsid w:val="30A870A8"/>
    <w:rsid w:val="3195512B"/>
    <w:rsid w:val="3210276F"/>
    <w:rsid w:val="323F4C5D"/>
    <w:rsid w:val="327B64F8"/>
    <w:rsid w:val="330E7062"/>
    <w:rsid w:val="33270618"/>
    <w:rsid w:val="334467A9"/>
    <w:rsid w:val="338664BB"/>
    <w:rsid w:val="33C90B2E"/>
    <w:rsid w:val="33EA1C82"/>
    <w:rsid w:val="343E3B4A"/>
    <w:rsid w:val="346B5B8F"/>
    <w:rsid w:val="349D224A"/>
    <w:rsid w:val="34D12644"/>
    <w:rsid w:val="351E0311"/>
    <w:rsid w:val="356531C1"/>
    <w:rsid w:val="35856952"/>
    <w:rsid w:val="36140298"/>
    <w:rsid w:val="36400001"/>
    <w:rsid w:val="36EC28B5"/>
    <w:rsid w:val="36FC1951"/>
    <w:rsid w:val="37111B2D"/>
    <w:rsid w:val="37232D9A"/>
    <w:rsid w:val="37864C75"/>
    <w:rsid w:val="38150508"/>
    <w:rsid w:val="38AB3885"/>
    <w:rsid w:val="39AA52CD"/>
    <w:rsid w:val="3A371A8D"/>
    <w:rsid w:val="3A602931"/>
    <w:rsid w:val="3A7E62BD"/>
    <w:rsid w:val="3AB047A6"/>
    <w:rsid w:val="3AF24B3C"/>
    <w:rsid w:val="3B0A2FF2"/>
    <w:rsid w:val="3B317F50"/>
    <w:rsid w:val="3B474C52"/>
    <w:rsid w:val="3B4D2D54"/>
    <w:rsid w:val="3BE83F86"/>
    <w:rsid w:val="3BF42B0A"/>
    <w:rsid w:val="3BFA7F1B"/>
    <w:rsid w:val="3C051C1F"/>
    <w:rsid w:val="3C1F6B7E"/>
    <w:rsid w:val="3C415898"/>
    <w:rsid w:val="3C8C669F"/>
    <w:rsid w:val="3D17747F"/>
    <w:rsid w:val="3D216999"/>
    <w:rsid w:val="3D2D7324"/>
    <w:rsid w:val="3D8D2F01"/>
    <w:rsid w:val="3D9823D4"/>
    <w:rsid w:val="3E541F86"/>
    <w:rsid w:val="3EA630C3"/>
    <w:rsid w:val="3EFE28F1"/>
    <w:rsid w:val="3F052656"/>
    <w:rsid w:val="3F1B1620"/>
    <w:rsid w:val="3F491411"/>
    <w:rsid w:val="3F6D5940"/>
    <w:rsid w:val="3F8B19B1"/>
    <w:rsid w:val="3F952A2B"/>
    <w:rsid w:val="3FCE0EBE"/>
    <w:rsid w:val="3FE371C2"/>
    <w:rsid w:val="4015244A"/>
    <w:rsid w:val="40253EB6"/>
    <w:rsid w:val="404669B3"/>
    <w:rsid w:val="407D7887"/>
    <w:rsid w:val="41394E88"/>
    <w:rsid w:val="416D042C"/>
    <w:rsid w:val="41C76C0E"/>
    <w:rsid w:val="41FE21A1"/>
    <w:rsid w:val="429E0DF0"/>
    <w:rsid w:val="42B36498"/>
    <w:rsid w:val="433928D1"/>
    <w:rsid w:val="43B91013"/>
    <w:rsid w:val="43CC3812"/>
    <w:rsid w:val="43FB56C1"/>
    <w:rsid w:val="44381B88"/>
    <w:rsid w:val="444910FA"/>
    <w:rsid w:val="44536C49"/>
    <w:rsid w:val="44543007"/>
    <w:rsid w:val="450008E4"/>
    <w:rsid w:val="453D6BF5"/>
    <w:rsid w:val="45803B87"/>
    <w:rsid w:val="45914DA2"/>
    <w:rsid w:val="45950790"/>
    <w:rsid w:val="4642274F"/>
    <w:rsid w:val="4688054B"/>
    <w:rsid w:val="46DA4150"/>
    <w:rsid w:val="46FD1D20"/>
    <w:rsid w:val="472D0D56"/>
    <w:rsid w:val="47D4223A"/>
    <w:rsid w:val="4810182C"/>
    <w:rsid w:val="48121F50"/>
    <w:rsid w:val="489A04A7"/>
    <w:rsid w:val="48D67395"/>
    <w:rsid w:val="491F54BE"/>
    <w:rsid w:val="494A706B"/>
    <w:rsid w:val="495E13A0"/>
    <w:rsid w:val="499E0186"/>
    <w:rsid w:val="49C135EA"/>
    <w:rsid w:val="4A080DB4"/>
    <w:rsid w:val="4A3B5108"/>
    <w:rsid w:val="4B2C75A4"/>
    <w:rsid w:val="4B471AA3"/>
    <w:rsid w:val="4B706CAF"/>
    <w:rsid w:val="4B75045F"/>
    <w:rsid w:val="4BB86F15"/>
    <w:rsid w:val="4BBC5914"/>
    <w:rsid w:val="4BE0514B"/>
    <w:rsid w:val="4CAA5DAA"/>
    <w:rsid w:val="4CCC3A0C"/>
    <w:rsid w:val="4D1F68FF"/>
    <w:rsid w:val="4D703DDD"/>
    <w:rsid w:val="4D7C3838"/>
    <w:rsid w:val="4D7E46D1"/>
    <w:rsid w:val="4DBD6374"/>
    <w:rsid w:val="4DD8390F"/>
    <w:rsid w:val="4DFD35B0"/>
    <w:rsid w:val="4E25291E"/>
    <w:rsid w:val="4E6A676B"/>
    <w:rsid w:val="4E9A03F7"/>
    <w:rsid w:val="4EC24E0E"/>
    <w:rsid w:val="4ED20E9E"/>
    <w:rsid w:val="4F5134AF"/>
    <w:rsid w:val="4F7F2559"/>
    <w:rsid w:val="4FBC3657"/>
    <w:rsid w:val="50071601"/>
    <w:rsid w:val="502A5D7F"/>
    <w:rsid w:val="502F1E0B"/>
    <w:rsid w:val="50D37D79"/>
    <w:rsid w:val="50EA13D3"/>
    <w:rsid w:val="514260EC"/>
    <w:rsid w:val="517E7459"/>
    <w:rsid w:val="51B21ABC"/>
    <w:rsid w:val="523C3F26"/>
    <w:rsid w:val="52416DCA"/>
    <w:rsid w:val="524F70BE"/>
    <w:rsid w:val="534018C0"/>
    <w:rsid w:val="538B072B"/>
    <w:rsid w:val="53D1328D"/>
    <w:rsid w:val="53D521F5"/>
    <w:rsid w:val="53F2278C"/>
    <w:rsid w:val="54164CAA"/>
    <w:rsid w:val="54513844"/>
    <w:rsid w:val="54872656"/>
    <w:rsid w:val="549D073D"/>
    <w:rsid w:val="54A442DB"/>
    <w:rsid w:val="54A73B89"/>
    <w:rsid w:val="55256555"/>
    <w:rsid w:val="5597101F"/>
    <w:rsid w:val="55F2785E"/>
    <w:rsid w:val="56453DD3"/>
    <w:rsid w:val="56B93AF8"/>
    <w:rsid w:val="56D84C24"/>
    <w:rsid w:val="575D35FD"/>
    <w:rsid w:val="57A90E07"/>
    <w:rsid w:val="57D00E49"/>
    <w:rsid w:val="58291000"/>
    <w:rsid w:val="59615ECE"/>
    <w:rsid w:val="597D2DD4"/>
    <w:rsid w:val="59D515B9"/>
    <w:rsid w:val="59D51778"/>
    <w:rsid w:val="5A3258F9"/>
    <w:rsid w:val="5A4E2DC8"/>
    <w:rsid w:val="5A8B1B36"/>
    <w:rsid w:val="5AE97B5E"/>
    <w:rsid w:val="5AEC16B3"/>
    <w:rsid w:val="5BA42C08"/>
    <w:rsid w:val="5BBA0921"/>
    <w:rsid w:val="5BFE2B3F"/>
    <w:rsid w:val="5C4021A6"/>
    <w:rsid w:val="5C7337BC"/>
    <w:rsid w:val="5D046DAD"/>
    <w:rsid w:val="5D1D0BB7"/>
    <w:rsid w:val="5D2567E0"/>
    <w:rsid w:val="5D6B03A4"/>
    <w:rsid w:val="5E012463"/>
    <w:rsid w:val="5EA721CE"/>
    <w:rsid w:val="5EBF1DB0"/>
    <w:rsid w:val="5F936990"/>
    <w:rsid w:val="5FB66253"/>
    <w:rsid w:val="5FCB1718"/>
    <w:rsid w:val="5FDE4C1E"/>
    <w:rsid w:val="5FF31D3F"/>
    <w:rsid w:val="61081EEF"/>
    <w:rsid w:val="61173E50"/>
    <w:rsid w:val="612A76FD"/>
    <w:rsid w:val="613B5CFC"/>
    <w:rsid w:val="615005D5"/>
    <w:rsid w:val="61A675B0"/>
    <w:rsid w:val="61CA2392"/>
    <w:rsid w:val="620029BC"/>
    <w:rsid w:val="622707CE"/>
    <w:rsid w:val="62792CE8"/>
    <w:rsid w:val="62AA0A9E"/>
    <w:rsid w:val="62DB20B8"/>
    <w:rsid w:val="631563EB"/>
    <w:rsid w:val="639644B3"/>
    <w:rsid w:val="64712FD1"/>
    <w:rsid w:val="64A52F3F"/>
    <w:rsid w:val="651C43B0"/>
    <w:rsid w:val="65A51234"/>
    <w:rsid w:val="668905D6"/>
    <w:rsid w:val="66B0060D"/>
    <w:rsid w:val="66B570CE"/>
    <w:rsid w:val="67575C2E"/>
    <w:rsid w:val="67640643"/>
    <w:rsid w:val="67D93B81"/>
    <w:rsid w:val="680743D3"/>
    <w:rsid w:val="68A24B55"/>
    <w:rsid w:val="68FC167E"/>
    <w:rsid w:val="690F53A7"/>
    <w:rsid w:val="694D63B3"/>
    <w:rsid w:val="6A371FBC"/>
    <w:rsid w:val="6A5E44C1"/>
    <w:rsid w:val="6A6276F1"/>
    <w:rsid w:val="6AA02A86"/>
    <w:rsid w:val="6AF91863"/>
    <w:rsid w:val="6B812925"/>
    <w:rsid w:val="6B815CD6"/>
    <w:rsid w:val="6B871B0D"/>
    <w:rsid w:val="6BCC7B44"/>
    <w:rsid w:val="6C1C7CF3"/>
    <w:rsid w:val="6C8869DC"/>
    <w:rsid w:val="6D066602"/>
    <w:rsid w:val="6D3652BE"/>
    <w:rsid w:val="6DE37C62"/>
    <w:rsid w:val="6DE620A3"/>
    <w:rsid w:val="6E4468E5"/>
    <w:rsid w:val="6E902108"/>
    <w:rsid w:val="6F4707B8"/>
    <w:rsid w:val="6F7119BA"/>
    <w:rsid w:val="6F714182"/>
    <w:rsid w:val="6F803E36"/>
    <w:rsid w:val="6F9A1E84"/>
    <w:rsid w:val="6FB27CCB"/>
    <w:rsid w:val="6FFC2306"/>
    <w:rsid w:val="701A3959"/>
    <w:rsid w:val="707F6EE5"/>
    <w:rsid w:val="709625BF"/>
    <w:rsid w:val="70B408F2"/>
    <w:rsid w:val="717849C7"/>
    <w:rsid w:val="717E7ED8"/>
    <w:rsid w:val="71C17B32"/>
    <w:rsid w:val="721B4428"/>
    <w:rsid w:val="723F23DA"/>
    <w:rsid w:val="72610423"/>
    <w:rsid w:val="72672601"/>
    <w:rsid w:val="73030B7F"/>
    <w:rsid w:val="732B79F8"/>
    <w:rsid w:val="7410314D"/>
    <w:rsid w:val="74556604"/>
    <w:rsid w:val="74D93DE6"/>
    <w:rsid w:val="75513E44"/>
    <w:rsid w:val="75892747"/>
    <w:rsid w:val="75B86840"/>
    <w:rsid w:val="76161631"/>
    <w:rsid w:val="763F43FA"/>
    <w:rsid w:val="765148BA"/>
    <w:rsid w:val="77352FD2"/>
    <w:rsid w:val="775A452E"/>
    <w:rsid w:val="775C56C0"/>
    <w:rsid w:val="776452D2"/>
    <w:rsid w:val="77956A98"/>
    <w:rsid w:val="78D00AF7"/>
    <w:rsid w:val="78E6480B"/>
    <w:rsid w:val="79252848"/>
    <w:rsid w:val="79257161"/>
    <w:rsid w:val="79A65E76"/>
    <w:rsid w:val="79AA7159"/>
    <w:rsid w:val="7A193262"/>
    <w:rsid w:val="7A6F7D1F"/>
    <w:rsid w:val="7A850974"/>
    <w:rsid w:val="7ADA63FC"/>
    <w:rsid w:val="7B0277E0"/>
    <w:rsid w:val="7BE41DEB"/>
    <w:rsid w:val="7BF61346"/>
    <w:rsid w:val="7C081D99"/>
    <w:rsid w:val="7CA343B8"/>
    <w:rsid w:val="7CDB43A7"/>
    <w:rsid w:val="7CF31758"/>
    <w:rsid w:val="7D0F474B"/>
    <w:rsid w:val="7D156BB3"/>
    <w:rsid w:val="7D25706F"/>
    <w:rsid w:val="7D35360D"/>
    <w:rsid w:val="7D513B49"/>
    <w:rsid w:val="7DA07283"/>
    <w:rsid w:val="7DB755C7"/>
    <w:rsid w:val="7DEB7A24"/>
    <w:rsid w:val="7DFF5628"/>
    <w:rsid w:val="7E353DEF"/>
    <w:rsid w:val="7E8B7B5E"/>
    <w:rsid w:val="7EB97CA0"/>
    <w:rsid w:val="7EC97DD9"/>
    <w:rsid w:val="7ED07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0D793B"/>
  <w15:docId w15:val="{6744FDC9-EE7A-447A-B77F-8FB1336F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eastAsia="宋体"/>
      <w:kern w:val="2"/>
      <w:sz w:val="24"/>
      <w:szCs w:val="22"/>
    </w:rPr>
  </w:style>
  <w:style w:type="paragraph" w:styleId="1">
    <w:name w:val="heading 1"/>
    <w:basedOn w:val="a"/>
    <w:next w:val="a"/>
    <w:link w:val="10"/>
    <w:uiPriority w:val="9"/>
    <w:qFormat/>
    <w:pPr>
      <w:keepNext/>
      <w:keepLines/>
      <w:spacing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ind w:firstLine="480"/>
    </w:pPr>
  </w:style>
  <w:style w:type="paragraph" w:styleId="TOC2">
    <w:name w:val="toc 2"/>
    <w:basedOn w:val="a"/>
    <w:next w:val="a"/>
    <w:uiPriority w:val="39"/>
    <w:unhideWhenUsed/>
    <w:qFormat/>
    <w:pPr>
      <w:tabs>
        <w:tab w:val="right" w:leader="dot" w:pos="8296"/>
      </w:tabs>
      <w:ind w:leftChars="200" w:left="480" w:firstLine="48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Pr>
      <w:b/>
      <w:bCs/>
    </w:rPr>
  </w:style>
  <w:style w:type="character" w:styleId="af">
    <w:name w:val="FollowedHyperlink"/>
    <w:basedOn w:val="a0"/>
    <w:uiPriority w:val="99"/>
    <w:semiHidden/>
    <w:unhideWhenUsed/>
    <w:qFormat/>
    <w:rPr>
      <w:color w:val="954F72" w:themeColor="followedHyperlink"/>
      <w:u w:val="single"/>
    </w:rPr>
  </w:style>
  <w:style w:type="character" w:styleId="af0">
    <w:name w:val="Emphasis"/>
    <w:basedOn w:val="a0"/>
    <w:uiPriority w:val="20"/>
    <w:qFormat/>
    <w:rPr>
      <w:i/>
      <w:iCs/>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styleId="af3">
    <w:name w:val="List Paragraph"/>
    <w:basedOn w:val="a"/>
    <w:uiPriority w:val="34"/>
    <w:qFormat/>
    <w:pPr>
      <w:ind w:firstLine="420"/>
    </w:pPr>
  </w:style>
  <w:style w:type="character" w:customStyle="1" w:styleId="a6">
    <w:name w:val="批注框文本 字符"/>
    <w:basedOn w:val="a0"/>
    <w:link w:val="a5"/>
    <w:uiPriority w:val="99"/>
    <w:semiHidden/>
    <w:qFormat/>
    <w:rPr>
      <w:sz w:val="18"/>
      <w:szCs w:val="18"/>
    </w:rPr>
  </w:style>
  <w:style w:type="character" w:customStyle="1" w:styleId="10">
    <w:name w:val="标题 1 字符"/>
    <w:basedOn w:val="a0"/>
    <w:link w:val="1"/>
    <w:uiPriority w:val="9"/>
    <w:qFormat/>
    <w:rPr>
      <w:rFonts w:eastAsia="宋体"/>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rFonts w:eastAsia="宋体"/>
      <w:b/>
      <w:bCs/>
      <w:sz w:val="32"/>
      <w:szCs w:val="32"/>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1">
    <w:name w:val="明显强调1"/>
    <w:basedOn w:val="a0"/>
    <w:uiPriority w:val="21"/>
    <w:qFormat/>
    <w:rPr>
      <w:i/>
      <w:iCs/>
      <w:color w:val="4472C4" w:themeColor="accent1"/>
    </w:rPr>
  </w:style>
  <w:style w:type="character" w:customStyle="1" w:styleId="12">
    <w:name w:val="不明显强调1"/>
    <w:basedOn w:val="a0"/>
    <w:uiPriority w:val="19"/>
    <w:qFormat/>
    <w:rPr>
      <w:i/>
      <w:iCs/>
      <w:color w:val="404040" w:themeColor="text1" w:themeTint="BF"/>
    </w:rPr>
  </w:style>
  <w:style w:type="paragraph" w:styleId="af4">
    <w:name w:val="Quote"/>
    <w:basedOn w:val="a"/>
    <w:next w:val="a"/>
    <w:link w:val="af5"/>
    <w:uiPriority w:val="29"/>
    <w:qFormat/>
    <w:pPr>
      <w:spacing w:before="200" w:after="160"/>
      <w:ind w:left="864" w:right="864"/>
      <w:jc w:val="center"/>
    </w:pPr>
    <w:rPr>
      <w:i/>
      <w:iCs/>
      <w:color w:val="404040" w:themeColor="text1" w:themeTint="BF"/>
    </w:rPr>
  </w:style>
  <w:style w:type="character" w:customStyle="1" w:styleId="af5">
    <w:name w:val="引用 字符"/>
    <w:basedOn w:val="a0"/>
    <w:link w:val="af4"/>
    <w:uiPriority w:val="29"/>
    <w:qFormat/>
    <w:rPr>
      <w:rFonts w:eastAsia="宋体"/>
      <w:i/>
      <w:iCs/>
      <w:color w:val="404040" w:themeColor="text1" w:themeTint="BF"/>
      <w:sz w:val="24"/>
    </w:rPr>
  </w:style>
  <w:style w:type="paragraph" w:styleId="af6">
    <w:name w:val="Intense Quote"/>
    <w:basedOn w:val="a"/>
    <w:next w:val="a"/>
    <w:link w:val="af7"/>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明显引用 字符"/>
    <w:basedOn w:val="a0"/>
    <w:link w:val="af6"/>
    <w:uiPriority w:val="30"/>
    <w:qFormat/>
    <w:rPr>
      <w:rFonts w:eastAsia="宋体"/>
      <w:i/>
      <w:iCs/>
      <w:color w:val="4472C4" w:themeColor="accent1"/>
      <w:sz w:val="24"/>
    </w:rPr>
  </w:style>
  <w:style w:type="character" w:customStyle="1" w:styleId="a4">
    <w:name w:val="批注文字 字符"/>
    <w:basedOn w:val="a0"/>
    <w:link w:val="a3"/>
    <w:uiPriority w:val="99"/>
    <w:semiHidden/>
    <w:qFormat/>
    <w:rPr>
      <w:rFonts w:eastAsia="宋体"/>
      <w:sz w:val="24"/>
    </w:rPr>
  </w:style>
  <w:style w:type="character" w:customStyle="1" w:styleId="ac">
    <w:name w:val="批注主题 字符"/>
    <w:basedOn w:val="a4"/>
    <w:link w:val="ab"/>
    <w:uiPriority w:val="99"/>
    <w:semiHidden/>
    <w:qFormat/>
    <w:rPr>
      <w:rFonts w:eastAsia="宋体"/>
      <w:b/>
      <w:bCs/>
      <w:sz w:val="24"/>
    </w:rPr>
  </w:style>
  <w:style w:type="paragraph" w:customStyle="1" w:styleId="13">
    <w:name w:val="修订1"/>
    <w:hidden/>
    <w:uiPriority w:val="99"/>
    <w:semiHidden/>
    <w:qFormat/>
    <w:rPr>
      <w:rFonts w:eastAsia="宋体"/>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60.png"/><Relationship Id="rId68" Type="http://schemas.openxmlformats.org/officeDocument/2006/relationships/image" Target="media/image41.png"/><Relationship Id="rId76" Type="http://schemas.openxmlformats.org/officeDocument/2006/relationships/image" Target="media/image430.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400.png"/><Relationship Id="rId92"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8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60.png"/><Relationship Id="rId66" Type="http://schemas.openxmlformats.org/officeDocument/2006/relationships/image" Target="media/image40.png"/><Relationship Id="rId74" Type="http://schemas.openxmlformats.org/officeDocument/2006/relationships/image" Target="media/image420.png"/><Relationship Id="rId79" Type="http://schemas.openxmlformats.org/officeDocument/2006/relationships/image" Target="media/image47.png"/><Relationship Id="rId87" Type="http://schemas.openxmlformats.org/officeDocument/2006/relationships/image" Target="media/image510.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0.png"/><Relationship Id="rId90" Type="http://schemas.openxmlformats.org/officeDocument/2006/relationships/image" Target="media/image56.png"/><Relationship Id="rId95"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9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390.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image" Target="media/image5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40.png"/><Relationship Id="rId67" Type="http://schemas.openxmlformats.org/officeDocument/2006/relationships/image" Target="media/image380.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50.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480.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3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370.png"/><Relationship Id="rId73" Type="http://schemas.openxmlformats.org/officeDocument/2006/relationships/image" Target="media/image44.png"/><Relationship Id="rId78" Type="http://schemas.openxmlformats.org/officeDocument/2006/relationships/image" Target="media/image440.png"/><Relationship Id="rId81" Type="http://schemas.openxmlformats.org/officeDocument/2006/relationships/image" Target="media/image49.png"/><Relationship Id="rId86" Type="http://schemas.openxmlformats.org/officeDocument/2006/relationships/image" Target="media/image53.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94A519F-5E25-44B6-84A8-BCD900F379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53</Pages>
  <Words>3041</Words>
  <Characters>17338</Characters>
  <Application>Microsoft Office Word</Application>
  <DocSecurity>0</DocSecurity>
  <Lines>144</Lines>
  <Paragraphs>40</Paragraphs>
  <ScaleCrop>false</ScaleCrop>
  <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新 苑</dc:creator>
  <cp:lastModifiedBy>Huo Beata</cp:lastModifiedBy>
  <cp:revision>13</cp:revision>
  <dcterms:created xsi:type="dcterms:W3CDTF">2020-05-20T06:12:00Z</dcterms:created>
  <dcterms:modified xsi:type="dcterms:W3CDTF">2020-09-08T09:31:00Z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