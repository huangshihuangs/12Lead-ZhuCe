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b/>
          <w:bCs/>
          <w:sz w:val="52"/>
          <w:szCs w:val="56"/>
        </w:rPr>
      </w:pPr>
      <w:r>
        <w:rPr>
          <w:b/>
          <w:bCs/>
          <w:sz w:val="52"/>
          <w:szCs w:val="56"/>
        </w:rPr>
        <w:drawing>
          <wp:anchor distT="0" distB="0" distL="114935" distR="114935" simplePos="0" relativeHeight="251662336" behindDoc="0" locked="0" layoutInCell="1" allowOverlap="1">
            <wp:simplePos x="0" y="0"/>
            <wp:positionH relativeFrom="column">
              <wp:posOffset>71755</wp:posOffset>
            </wp:positionH>
            <wp:positionV relativeFrom="paragraph">
              <wp:posOffset>89535</wp:posOffset>
            </wp:positionV>
            <wp:extent cx="804545" cy="309245"/>
            <wp:effectExtent l="0" t="0" r="14605" b="14605"/>
            <wp:wrapSquare wrapText="bothSides"/>
            <wp:docPr id="2" name="图片 2" descr="cc86b98db4270373c7e9cb9c0cc7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c86b98db4270373c7e9cb9c0cc7df4"/>
                    <pic:cNvPicPr>
                      <a:picLocks noChangeAspect="1"/>
                    </pic:cNvPicPr>
                  </pic:nvPicPr>
                  <pic:blipFill>
                    <a:blip r:embed="rId10"/>
                    <a:stretch>
                      <a:fillRect/>
                    </a:stretch>
                  </pic:blipFill>
                  <pic:spPr>
                    <a:xfrm>
                      <a:off x="0" y="0"/>
                      <a:ext cx="804545" cy="309245"/>
                    </a:xfrm>
                    <a:prstGeom prst="rect">
                      <a:avLst/>
                    </a:prstGeom>
                  </pic:spPr>
                </pic:pic>
              </a:graphicData>
            </a:graphic>
          </wp:anchor>
        </w:drawing>
      </w:r>
    </w:p>
    <w:p>
      <w:pPr>
        <w:ind w:firstLine="0" w:firstLineChars="0"/>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firstLine="0" w:firstLineChars="0"/>
        <w:jc w:val="center"/>
        <w:rPr>
          <w:b/>
          <w:bCs/>
          <w:sz w:val="52"/>
          <w:szCs w:val="56"/>
        </w:rPr>
      </w:pPr>
      <w:r>
        <w:rPr>
          <w:rFonts w:hint="eastAsia"/>
          <w:b/>
          <w:bCs/>
          <w:sz w:val="52"/>
          <w:szCs w:val="56"/>
        </w:rPr>
        <w:t>使用说明书</w:t>
      </w:r>
    </w:p>
    <w:p>
      <w:pPr>
        <w:ind w:firstLine="0" w:firstLineChars="0"/>
        <w:jc w:val="center"/>
        <w:rPr>
          <w:b/>
          <w:bCs/>
          <w:sz w:val="36"/>
          <w:szCs w:val="40"/>
        </w:rPr>
      </w:pPr>
      <w:r>
        <w:rPr>
          <w:rFonts w:hint="eastAsia"/>
          <w:b/>
          <w:bCs/>
          <w:sz w:val="36"/>
          <w:szCs w:val="40"/>
        </w:rPr>
        <w:t>动态心电分析软件</w:t>
      </w:r>
    </w:p>
    <w:p>
      <w:pPr>
        <w:ind w:firstLine="0" w:firstLineChars="0"/>
        <w:jc w:val="center"/>
        <w:rPr>
          <w:b/>
          <w:bCs/>
          <w:sz w:val="36"/>
          <w:szCs w:val="40"/>
        </w:rPr>
      </w:pPr>
      <w:r>
        <w:rPr>
          <w:rFonts w:hint="eastAsia"/>
          <w:b/>
          <w:bCs/>
          <w:sz w:val="36"/>
          <w:szCs w:val="40"/>
          <w:lang w:bidi="ar"/>
        </w:rPr>
        <w:t>型号：ECG Analyst</w:t>
      </w:r>
    </w:p>
    <w:p>
      <w:pPr>
        <w:ind w:firstLine="0" w:firstLineChars="0"/>
        <w:jc w:val="center"/>
        <w:rPr>
          <w:b/>
          <w:bCs/>
          <w:sz w:val="36"/>
          <w:szCs w:val="40"/>
        </w:rPr>
      </w:pPr>
      <w:r>
        <w:rPr>
          <w:rFonts w:hint="eastAsia"/>
          <w:b/>
          <w:bCs/>
          <w:sz w:val="36"/>
          <w:szCs w:val="40"/>
        </w:rPr>
        <w:t>版本V</w:t>
      </w:r>
      <w:r>
        <w:rPr>
          <w:b/>
          <w:bCs/>
          <w:sz w:val="36"/>
          <w:szCs w:val="40"/>
        </w:rPr>
        <w:t>1.0</w:t>
      </w:r>
    </w:p>
    <w:p>
      <w:pPr>
        <w:widowControl/>
        <w:ind w:firstLine="0" w:firstLineChars="0"/>
        <w:jc w:val="center"/>
        <w:rPr>
          <w:b/>
          <w:bCs/>
          <w:sz w:val="36"/>
          <w:szCs w:val="40"/>
          <w:lang w:bidi="ar"/>
        </w:rPr>
      </w:pPr>
    </w:p>
    <w:p>
      <w:pPr>
        <w:ind w:firstLine="0" w:firstLineChars="0"/>
        <w:jc w:val="center"/>
        <w:rPr>
          <w:b/>
          <w:bCs/>
          <w:sz w:val="36"/>
          <w:szCs w:val="40"/>
        </w:rPr>
      </w:pPr>
    </w:p>
    <w:p>
      <w:pPr>
        <w:ind w:left="420" w:firstLine="1044"/>
        <w:jc w:val="center"/>
        <w:rPr>
          <w:b/>
          <w:bCs/>
          <w:sz w:val="52"/>
          <w:szCs w:val="56"/>
        </w:rPr>
      </w:pPr>
    </w:p>
    <w:p>
      <w:pPr>
        <w:ind w:left="420" w:firstLine="1044"/>
        <w:jc w:val="center"/>
        <w:rPr>
          <w:b/>
          <w:bCs/>
          <w:sz w:val="52"/>
          <w:szCs w:val="56"/>
        </w:rPr>
      </w:pPr>
    </w:p>
    <w:p>
      <w:pPr>
        <w:ind w:left="420" w:firstLine="400"/>
        <w:jc w:val="center"/>
        <w:rPr>
          <w:rFonts w:ascii="微软雅黑" w:hAnsi="微软雅黑" w:eastAsia="微软雅黑" w:cs="微软雅黑"/>
          <w:color w:val="333333"/>
          <w:kern w:val="0"/>
          <w:sz w:val="20"/>
          <w:szCs w:val="20"/>
          <w:lang w:bidi="ar"/>
        </w:rPr>
      </w:pPr>
      <w:r>
        <w:rPr>
          <w:rFonts w:hint="eastAsia" w:ascii="宋体" w:hAnsi="宋体" w:cs="宋体"/>
          <w:sz w:val="20"/>
          <w:szCs w:val="20"/>
        </w:rPr>
        <w:t xml:space="preserve">                                         </w:t>
      </w:r>
      <w:r>
        <w:rPr>
          <w:rFonts w:hint="eastAsia" w:ascii="宋体" w:hAnsi="宋体" w:cs="宋体"/>
          <w:sz w:val="20"/>
          <w:szCs w:val="20"/>
        </w:rPr>
        <w:tab/>
      </w:r>
      <w:r>
        <w:rPr>
          <w:rFonts w:ascii="微软雅黑" w:hAnsi="微软雅黑" w:eastAsia="微软雅黑" w:cs="微软雅黑"/>
          <w:color w:val="333333"/>
          <w:kern w:val="0"/>
          <w:sz w:val="20"/>
          <w:szCs w:val="20"/>
          <w:lang w:bidi="ar"/>
        </w:rPr>
        <w:t>通心络科（河北）科技有限公司</w:t>
      </w:r>
    </w:p>
    <w:p>
      <w:pPr>
        <w:ind w:left="420" w:firstLine="400"/>
        <w:jc w:val="center"/>
        <w:rPr>
          <w:del w:id="0" w:author="20191115" w:date="2020-09-18T15:43:55Z"/>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w:t>
      </w:r>
      <w:del w:id="1" w:author="20191115" w:date="2020-09-18T15:43:55Z">
        <w:r>
          <w:rPr>
            <w:rFonts w:hint="eastAsia" w:ascii="微软雅黑" w:hAnsi="微软雅黑" w:eastAsia="微软雅黑" w:cs="微软雅黑"/>
            <w:color w:val="333333"/>
            <w:kern w:val="0"/>
            <w:sz w:val="20"/>
            <w:szCs w:val="20"/>
            <w:lang w:bidi="ar"/>
          </w:rPr>
          <w:delText xml:space="preserve">             文件编号：A3-ECGA-001</w:delText>
        </w:r>
      </w:del>
    </w:p>
    <w:p>
      <w:pPr>
        <w:widowControl/>
        <w:ind w:left="420" w:firstLine="400" w:firstLineChars="0"/>
        <w:jc w:val="center"/>
        <w:rPr>
          <w:ins w:id="2" w:author="20191115" w:date="2020-09-18T15:40:28Z"/>
          <w:rFonts w:ascii="微软雅黑" w:hAnsi="微软雅黑" w:eastAsia="微软雅黑" w:cs="微软雅黑"/>
          <w:color w:val="333333"/>
          <w:kern w:val="0"/>
          <w:sz w:val="20"/>
          <w:szCs w:val="20"/>
          <w:lang w:bidi="ar"/>
        </w:rPr>
      </w:pPr>
      <w:del w:id="3" w:author="20191115" w:date="2020-09-18T15:43:55Z">
        <w:r>
          <w:rPr>
            <w:rFonts w:hint="eastAsia" w:ascii="微软雅黑" w:hAnsi="微软雅黑" w:eastAsia="微软雅黑" w:cs="微软雅黑"/>
            <w:color w:val="333333"/>
            <w:kern w:val="0"/>
            <w:sz w:val="20"/>
            <w:szCs w:val="20"/>
            <w:lang w:bidi="ar"/>
          </w:rPr>
          <w:delText xml:space="preserve">               </w:delText>
        </w:r>
      </w:del>
      <w:del w:id="4" w:author="20191115" w:date="2020-09-18T15:43:55Z">
        <w:r>
          <w:rPr>
            <w:rFonts w:ascii="微软雅黑" w:hAnsi="微软雅黑" w:eastAsia="微软雅黑" w:cs="微软雅黑"/>
            <w:color w:val="333333"/>
            <w:kern w:val="0"/>
            <w:sz w:val="20"/>
            <w:szCs w:val="20"/>
            <w:lang w:bidi="ar"/>
          </w:rPr>
          <w:delText xml:space="preserve"> </w:delText>
        </w:r>
      </w:del>
      <w:del w:id="5" w:author="20191115" w:date="2020-09-18T15:43:55Z">
        <w:r>
          <w:rPr>
            <w:rFonts w:hint="eastAsia" w:ascii="微软雅黑" w:hAnsi="微软雅黑" w:eastAsia="微软雅黑" w:cs="微软雅黑"/>
            <w:color w:val="333333"/>
            <w:kern w:val="0"/>
            <w:sz w:val="20"/>
            <w:szCs w:val="20"/>
            <w:lang w:bidi="ar"/>
          </w:rPr>
          <w:delText xml:space="preserve">        版本：</w:delText>
        </w:r>
      </w:del>
      <w:del w:id="6" w:author="20191115" w:date="2020-09-18T15:43:55Z">
        <w:r>
          <w:rPr>
            <w:rFonts w:ascii="微软雅黑" w:hAnsi="微软雅黑" w:eastAsia="微软雅黑" w:cs="微软雅黑"/>
            <w:color w:val="333333"/>
            <w:kern w:val="0"/>
            <w:sz w:val="20"/>
            <w:szCs w:val="20"/>
            <w:lang w:bidi="ar"/>
          </w:rPr>
          <w:delText xml:space="preserve">X.01 </w:delText>
        </w:r>
      </w:del>
    </w:p>
    <w:p>
      <w:pPr>
        <w:widowControl/>
        <w:ind w:left="420" w:firstLine="400" w:firstLineChars="0"/>
        <w:jc w:val="center"/>
        <w:rPr>
          <w:rFonts w:ascii="微软雅黑" w:hAnsi="微软雅黑" w:eastAsia="微软雅黑" w:cs="微软雅黑"/>
          <w:color w:val="333333"/>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声明</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本说明书为操作、保养和维修的参考资料，用户应严格按照说明书内容操作，对于不按照说明书内容操作而造成的故障或事故，</w:t>
      </w:r>
      <w:r>
        <w:rPr>
          <w:rFonts w:hint="eastAsia" w:ascii="宋体" w:hAnsi="宋体" w:cs="宋体"/>
          <w:sz w:val="20"/>
          <w:szCs w:val="20"/>
        </w:rPr>
        <w:t>通心络科（河北）科技有限公司</w:t>
      </w:r>
      <w:r>
        <w:rPr>
          <w:rFonts w:hint="eastAsia" w:ascii="宋体" w:hAnsi="宋体" w:cs="宋体"/>
          <w:color w:val="000000"/>
          <w:kern w:val="0"/>
          <w:sz w:val="20"/>
          <w:szCs w:val="20"/>
          <w:lang w:bidi="ar"/>
        </w:rPr>
        <w:t>（以下简称本公司）不负担任何法律责任。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本公司拥有本说明书中所有内容的版权，未经本公司的明确书面许可，任何人不得照相复制、复印或翻译成其他语言。</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本产品说明书包含受版权法保护的专有资料，包括但不限于技术秘密，专利信息等商业秘密，用户具有保密义务，不得向无关第三方披露本说明书中的任何内容。</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用户持有本产品说明书并不表示本公司对产品所含知识产权的授权许可。</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ascii="宋体" w:hAnsi="宋体" w:cs="宋体"/>
          <w:color w:val="000000"/>
          <w:kern w:val="0"/>
          <w:sz w:val="20"/>
          <w:szCs w:val="20"/>
          <w:lang w:bidi="ar"/>
        </w:rPr>
        <w:t>本说明书的修改权</w:t>
      </w:r>
      <w:r>
        <w:rPr>
          <w:rFonts w:hint="eastAsia" w:ascii="宋体" w:hAnsi="宋体" w:cs="宋体"/>
          <w:color w:val="000000"/>
          <w:kern w:val="0"/>
          <w:sz w:val="20"/>
          <w:szCs w:val="20"/>
          <w:lang w:bidi="ar"/>
        </w:rPr>
        <w:t>、更新权及</w:t>
      </w:r>
      <w:r>
        <w:rPr>
          <w:rFonts w:ascii="宋体" w:hAnsi="宋体" w:cs="宋体"/>
          <w:color w:val="000000"/>
          <w:kern w:val="0"/>
          <w:sz w:val="20"/>
          <w:szCs w:val="20"/>
          <w:lang w:bidi="ar"/>
        </w:rPr>
        <w:t>最终解释权均属于本公司</w:t>
      </w:r>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用户文档集以电子版形式给客户使用。电子版用户文档集随附安装光盘中。</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生产日期详见</w:t>
      </w:r>
      <w:del w:id="7" w:author="小多" w:date="2020-09-21T19:19:40Z">
        <w:r>
          <w:rPr>
            <w:rFonts w:hint="default" w:ascii="宋体" w:hAnsi="宋体" w:cs="宋体"/>
            <w:color w:val="000000"/>
            <w:kern w:val="0"/>
            <w:sz w:val="20"/>
            <w:szCs w:val="20"/>
            <w:lang w:val="en-US" w:bidi="ar"/>
          </w:rPr>
          <w:delText>软件</w:delText>
        </w:r>
      </w:del>
      <w:ins w:id="8" w:author="小多" w:date="2020-09-21T19:19:45Z">
        <w:r>
          <w:rPr>
            <w:rFonts w:hint="eastAsia" w:ascii="宋体" w:hAnsi="宋体" w:cs="宋体"/>
            <w:color w:val="000000"/>
            <w:kern w:val="0"/>
            <w:sz w:val="20"/>
            <w:szCs w:val="20"/>
            <w:lang w:val="en-US" w:eastAsia="zh-CN" w:bidi="ar"/>
          </w:rPr>
          <w:t>外包装</w:t>
        </w:r>
      </w:ins>
      <w:ins w:id="9" w:author="小多" w:date="2020-09-21T19:19:48Z">
        <w:r>
          <w:rPr>
            <w:rFonts w:hint="eastAsia" w:ascii="宋体" w:hAnsi="宋体" w:cs="宋体"/>
            <w:color w:val="000000"/>
            <w:kern w:val="0"/>
            <w:sz w:val="20"/>
            <w:szCs w:val="20"/>
            <w:lang w:val="en-US" w:eastAsia="zh-CN" w:bidi="ar"/>
          </w:rPr>
          <w:t>或</w:t>
        </w:r>
      </w:ins>
      <w:ins w:id="10" w:author="小多" w:date="2020-09-21T19:19:50Z">
        <w:r>
          <w:rPr>
            <w:rFonts w:hint="eastAsia" w:ascii="宋体" w:hAnsi="宋体" w:cs="宋体"/>
            <w:color w:val="000000"/>
            <w:kern w:val="0"/>
            <w:sz w:val="20"/>
            <w:szCs w:val="20"/>
            <w:lang w:val="en-US" w:eastAsia="zh-CN" w:bidi="ar"/>
          </w:rPr>
          <w:t>标签</w:t>
        </w:r>
      </w:ins>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注册信息</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生产许可证编号：</w:t>
      </w:r>
      <w:r>
        <w:rPr>
          <w:rFonts w:hint="eastAsia" w:ascii="宋体" w:hAnsi="宋体" w:cs="宋体"/>
          <w:color w:val="000000"/>
          <w:kern w:val="0"/>
          <w:sz w:val="20"/>
          <w:szCs w:val="20"/>
          <w:lang w:val="en-US" w:eastAsia="zh-CN" w:bidi="ar"/>
        </w:rPr>
        <w:t>冀食药监械生产许20200028号</w:t>
      </w:r>
    </w:p>
    <w:p>
      <w:pPr>
        <w:pStyle w:val="23"/>
        <w:numPr>
          <w:ilvl w:val="255"/>
          <w:numId w:val="0"/>
        </w:numPr>
        <w:spacing w:line="240" w:lineRule="auto"/>
        <w:ind w:firstLine="400" w:firstLineChars="200"/>
        <w:rPr>
          <w:rFonts w:ascii="黑体" w:hAnsi="宋体" w:eastAsia="黑体" w:cs="黑体"/>
          <w:b/>
          <w:bCs/>
          <w:color w:val="000000"/>
          <w:kern w:val="0"/>
          <w:sz w:val="30"/>
          <w:szCs w:val="30"/>
          <w:lang w:bidi="ar"/>
        </w:rPr>
      </w:pPr>
      <w:r>
        <w:rPr>
          <w:rFonts w:hint="eastAsia" w:ascii="宋体" w:hAnsi="宋体" w:cs="宋体"/>
          <w:color w:val="000000"/>
          <w:kern w:val="0"/>
          <w:sz w:val="20"/>
          <w:szCs w:val="20"/>
          <w:lang w:bidi="ar"/>
        </w:rPr>
        <w:t>医疗器械注册证编号：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产品技术要求编号：</w:t>
      </w:r>
    </w:p>
    <w:p>
      <w:pPr>
        <w:widowControl/>
        <w:spacing w:line="240" w:lineRule="auto"/>
        <w:ind w:firstLine="400"/>
        <w:jc w:val="left"/>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制造商的责任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本公司仅在下列情况下才认为应对软件安全性，可靠性和性能负责。即软件的安装、维护、改进均由本公司认可的人员进行，以及分析软件按照操作指导进行使用。</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保修条款</w:t>
      </w:r>
    </w:p>
    <w:p>
      <w:pPr>
        <w:spacing w:line="240" w:lineRule="auto"/>
        <w:ind w:firstLine="400"/>
        <w:rPr>
          <w:rFonts w:ascii="宋体" w:hAnsi="宋体" w:cs="宋体"/>
          <w:sz w:val="20"/>
          <w:szCs w:val="20"/>
        </w:rPr>
      </w:pPr>
      <w:r>
        <w:rPr>
          <w:rFonts w:hint="eastAsia" w:ascii="宋体" w:hAnsi="宋体" w:cs="宋体"/>
          <w:sz w:val="20"/>
          <w:szCs w:val="20"/>
        </w:rPr>
        <w:t>本公司对于分析软件安装、使用过程中存在的产品缺陷，从购买之日起在保修期内，将采取替换软件的方法予以维修，但是本公司不能保证分析软件的使用不被中断或没有错误。</w:t>
      </w:r>
    </w:p>
    <w:p>
      <w:pPr>
        <w:spacing w:line="240" w:lineRule="auto"/>
        <w:ind w:firstLine="400"/>
        <w:rPr>
          <w:rFonts w:ascii="宋体" w:hAnsi="宋体" w:cs="宋体"/>
          <w:sz w:val="20"/>
          <w:szCs w:val="20"/>
        </w:rPr>
      </w:pPr>
      <w:r>
        <w:rPr>
          <w:rFonts w:hint="eastAsia" w:ascii="宋体" w:hAnsi="宋体" w:cs="宋体"/>
          <w:sz w:val="20"/>
          <w:szCs w:val="20"/>
        </w:rPr>
        <w:t>分析软件维护只可以由经过本公司培训的人员进行。不当使用或改造可能会导致保修失效。</w:t>
      </w:r>
    </w:p>
    <w:p>
      <w:pPr>
        <w:ind w:firstLine="400"/>
        <w:rPr>
          <w:ins w:id="11" w:author="张霄恒（弓雨心）" w:date="2020-09-22T13:42:16Z"/>
          <w:rFonts w:hint="eastAsia" w:ascii="宋体" w:hAnsi="宋体" w:cs="宋体"/>
          <w:sz w:val="20"/>
          <w:szCs w:val="20"/>
        </w:rPr>
      </w:pPr>
      <w:r>
        <w:rPr>
          <w:rFonts w:hint="eastAsia" w:ascii="宋体" w:hAnsi="宋体" w:cs="宋体"/>
          <w:sz w:val="20"/>
          <w:szCs w:val="20"/>
        </w:rPr>
        <w:t>注意：如果电脑主机不是在本公司购买，本公司将不提供电脑硬件及操作系统方面的维护。</w:t>
      </w:r>
    </w:p>
    <w:p>
      <w:pPr>
        <w:ind w:firstLine="400"/>
        <w:rPr>
          <w:rFonts w:hint="default" w:ascii="宋体" w:hAnsi="宋体" w:eastAsia="宋体" w:cs="宋体"/>
          <w:sz w:val="20"/>
          <w:szCs w:val="20"/>
          <w:lang w:val="en-US" w:eastAsia="zh-CN"/>
        </w:rPr>
      </w:pPr>
      <w:ins w:id="12" w:author="张霄恒（弓雨心）" w:date="2020-09-22T13:42:18Z">
        <w:r>
          <w:rPr>
            <w:rFonts w:hint="eastAsia" w:ascii="宋体" w:hAnsi="宋体" w:cs="宋体"/>
            <w:sz w:val="20"/>
            <w:szCs w:val="20"/>
            <w:lang w:val="en-US" w:eastAsia="zh-CN"/>
          </w:rPr>
          <w:t>禁止</w:t>
        </w:r>
      </w:ins>
      <w:ins w:id="13" w:author="张霄恒（弓雨心）" w:date="2020-09-22T13:42:19Z">
        <w:r>
          <w:rPr>
            <w:rFonts w:hint="eastAsia" w:ascii="宋体" w:hAnsi="宋体" w:cs="宋体"/>
            <w:sz w:val="20"/>
            <w:szCs w:val="20"/>
            <w:lang w:val="en-US" w:eastAsia="zh-CN"/>
          </w:rPr>
          <w:t>用户</w:t>
        </w:r>
      </w:ins>
      <w:ins w:id="14" w:author="张霄恒（弓雨心）" w:date="2020-09-22T13:42:22Z">
        <w:r>
          <w:rPr>
            <w:rFonts w:hint="eastAsia" w:ascii="宋体" w:hAnsi="宋体" w:cs="宋体"/>
            <w:sz w:val="20"/>
            <w:szCs w:val="20"/>
            <w:lang w:val="en-US" w:eastAsia="zh-CN"/>
          </w:rPr>
          <w:t>手动</w:t>
        </w:r>
      </w:ins>
      <w:ins w:id="15" w:author="张霄恒（弓雨心）" w:date="2020-09-22T13:42:27Z">
        <w:r>
          <w:rPr>
            <w:rFonts w:hint="eastAsia" w:ascii="宋体" w:hAnsi="宋体" w:cs="宋体"/>
            <w:sz w:val="20"/>
            <w:szCs w:val="20"/>
            <w:lang w:val="en-US" w:eastAsia="zh-CN"/>
          </w:rPr>
          <w:t>从</w:t>
        </w:r>
      </w:ins>
      <w:ins w:id="16" w:author="张霄恒（弓雨心）" w:date="2020-09-22T13:42:28Z">
        <w:r>
          <w:rPr>
            <w:rFonts w:hint="eastAsia" w:ascii="宋体" w:hAnsi="宋体" w:cs="宋体"/>
            <w:sz w:val="20"/>
            <w:szCs w:val="20"/>
            <w:lang w:val="en-US" w:eastAsia="zh-CN"/>
          </w:rPr>
          <w:t>文件</w:t>
        </w:r>
      </w:ins>
      <w:ins w:id="17" w:author="张霄恒（弓雨心）" w:date="2020-09-22T13:42:29Z">
        <w:r>
          <w:rPr>
            <w:rFonts w:hint="eastAsia" w:ascii="宋体" w:hAnsi="宋体" w:cs="宋体"/>
            <w:sz w:val="20"/>
            <w:szCs w:val="20"/>
            <w:lang w:val="en-US" w:eastAsia="zh-CN"/>
          </w:rPr>
          <w:t>夹</w:t>
        </w:r>
      </w:ins>
      <w:ins w:id="18" w:author="张霄恒（弓雨心）" w:date="2020-09-22T13:42:30Z">
        <w:r>
          <w:rPr>
            <w:rFonts w:hint="eastAsia" w:ascii="宋体" w:hAnsi="宋体" w:cs="宋体"/>
            <w:sz w:val="20"/>
            <w:szCs w:val="20"/>
            <w:lang w:val="en-US" w:eastAsia="zh-CN"/>
          </w:rPr>
          <w:t>修改</w:t>
        </w:r>
      </w:ins>
      <w:ins w:id="19" w:author="张霄恒（弓雨心）" w:date="2020-09-22T13:42:52Z">
        <w:r>
          <w:rPr>
            <w:rFonts w:hint="eastAsia" w:ascii="宋体" w:hAnsi="宋体" w:cs="宋体"/>
            <w:sz w:val="20"/>
            <w:szCs w:val="20"/>
            <w:lang w:val="en-US" w:eastAsia="zh-CN"/>
          </w:rPr>
          <w:t>删除</w:t>
        </w:r>
      </w:ins>
      <w:ins w:id="20" w:author="张霄恒（弓雨心）" w:date="2020-09-22T13:42:33Z">
        <w:r>
          <w:rPr>
            <w:rFonts w:hint="eastAsia" w:ascii="宋体" w:hAnsi="宋体" w:cs="宋体"/>
            <w:sz w:val="20"/>
            <w:szCs w:val="20"/>
            <w:lang w:val="en-US" w:eastAsia="zh-CN"/>
          </w:rPr>
          <w:t>数据</w:t>
        </w:r>
      </w:ins>
      <w:ins w:id="21" w:author="张霄恒（弓雨心）" w:date="2020-09-22T13:42:34Z">
        <w:r>
          <w:rPr>
            <w:rFonts w:hint="eastAsia" w:ascii="宋体" w:hAnsi="宋体" w:cs="宋体"/>
            <w:sz w:val="20"/>
            <w:szCs w:val="20"/>
            <w:lang w:val="en-US" w:eastAsia="zh-CN"/>
          </w:rPr>
          <w:t>。</w:t>
        </w:r>
      </w:ins>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制造商/售后服务单位</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您在使用本</w:t>
      </w:r>
      <w:ins w:id="22" w:author="20191115" w:date="2020-09-18T15:27:46Z">
        <w:r>
          <w:rPr>
            <w:rFonts w:hint="eastAsia" w:ascii="宋体" w:hAnsi="宋体" w:cs="宋体"/>
            <w:color w:val="000000"/>
            <w:kern w:val="0"/>
            <w:sz w:val="20"/>
            <w:szCs w:val="20"/>
            <w:lang w:val="en-US" w:eastAsia="zh-CN" w:bidi="ar"/>
          </w:rPr>
          <w:t>软件</w:t>
        </w:r>
      </w:ins>
      <w:del w:id="23" w:author="20191115" w:date="2020-09-18T15:27:44Z">
        <w:r>
          <w:rPr>
            <w:rFonts w:hint="eastAsia" w:ascii="宋体" w:hAnsi="宋体" w:cs="宋体"/>
            <w:color w:val="000000"/>
            <w:kern w:val="0"/>
            <w:sz w:val="20"/>
            <w:szCs w:val="20"/>
            <w:lang w:bidi="ar"/>
          </w:rPr>
          <w:delText>仪器</w:delText>
        </w:r>
      </w:del>
      <w:r>
        <w:rPr>
          <w:rFonts w:hint="eastAsia" w:ascii="宋体" w:hAnsi="宋体" w:cs="宋体"/>
          <w:color w:val="000000"/>
          <w:kern w:val="0"/>
          <w:sz w:val="20"/>
          <w:szCs w:val="20"/>
          <w:lang w:bidi="ar"/>
        </w:rPr>
        <w:t>过程中如有任何问题，请立即与生产厂商或售后联系。</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注册/生产单位：通心络科（河北）科技有限公司</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住所/生产地址：河北省石家庄高新区天山大街238号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售后服务单位：通心络科（河北）科技有限公司</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服务电话：</w:t>
      </w:r>
      <w:r>
        <w:rPr>
          <w:rFonts w:hint="eastAsia" w:ascii="宋体" w:hAnsi="宋体" w:cs="宋体"/>
          <w:color w:val="000000"/>
          <w:kern w:val="0"/>
          <w:sz w:val="20"/>
          <w:szCs w:val="20"/>
          <w:lang w:val="en-US" w:eastAsia="zh-CN" w:bidi="ar"/>
        </w:rPr>
        <w:t>4000806807</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公司网址：</w:t>
      </w:r>
    </w:p>
    <w:p>
      <w:pPr>
        <w:widowControl/>
        <w:spacing w:line="240" w:lineRule="auto"/>
        <w:ind w:firstLine="400"/>
        <w:jc w:val="left"/>
        <w:rPr>
          <w:rFonts w:hint="default" w:ascii="黑体" w:hAnsi="宋体" w:eastAsia="宋体" w:cs="黑体"/>
          <w:color w:val="000000"/>
          <w:kern w:val="0"/>
          <w:sz w:val="20"/>
          <w:szCs w:val="20"/>
          <w:lang w:val="en-US" w:eastAsia="zh-CN" w:bidi="ar"/>
        </w:rPr>
      </w:pPr>
      <w:r>
        <w:rPr>
          <w:rFonts w:hint="eastAsia" w:ascii="宋体" w:hAnsi="宋体" w:cs="宋体"/>
          <w:color w:val="000000"/>
          <w:kern w:val="0"/>
          <w:sz w:val="20"/>
          <w:szCs w:val="20"/>
          <w:lang w:bidi="ar"/>
        </w:rPr>
        <w:t>说明书编制日期：</w:t>
      </w:r>
      <w:r>
        <w:rPr>
          <w:rFonts w:hint="eastAsia" w:ascii="宋体" w:hAnsi="宋体" w:cs="宋体"/>
          <w:color w:val="000000"/>
          <w:kern w:val="0"/>
          <w:sz w:val="20"/>
          <w:szCs w:val="20"/>
          <w:lang w:val="en-US" w:eastAsia="zh-CN" w:bidi="ar"/>
        </w:rPr>
        <w:t>2020年3月</w:t>
      </w:r>
    </w:p>
    <w:p>
      <w:pPr>
        <w:ind w:firstLine="0" w:firstLineChars="0"/>
        <w:rPr>
          <w:b/>
          <w:bCs/>
          <w:sz w:val="52"/>
          <w:szCs w:val="56"/>
        </w:rPr>
      </w:pPr>
      <w:r>
        <w:rPr>
          <w:b/>
          <w:bCs/>
          <w:sz w:val="52"/>
          <w:szCs w:val="56"/>
        </w:rPr>
        <w:br w:type="page"/>
      </w:r>
    </w:p>
    <w:p>
      <w:pPr>
        <w:pStyle w:val="28"/>
        <w:ind w:firstLine="640"/>
        <w:jc w:val="center"/>
        <w:rPr>
          <w:b/>
          <w:bCs/>
          <w:color w:val="auto"/>
        </w:rPr>
      </w:pPr>
      <w:r>
        <w:rPr>
          <w:b/>
          <w:bCs/>
          <w:color w:val="auto"/>
          <w:lang w:val="zh-CN"/>
        </w:rPr>
        <w:t>目录</w:t>
      </w:r>
    </w:p>
    <w:p>
      <w:pPr>
        <w:pStyle w:val="10"/>
        <w:tabs>
          <w:tab w:val="right" w:leader="dot" w:pos="8306"/>
          <w:tab w:val="clear" w:pos="8296"/>
        </w:tabs>
        <w:rPr>
          <w:del w:id="24" w:author="20191115" w:date="2020-09-18T15:24:22Z"/>
        </w:rPr>
      </w:pPr>
      <w:r>
        <w:fldChar w:fldCharType="begin"/>
      </w:r>
      <w:r>
        <w:instrText xml:space="preserve"> TOC \o "1-3" \h \z \u </w:instrText>
      </w:r>
      <w:r>
        <w:fldChar w:fldCharType="separate"/>
      </w:r>
      <w:del w:id="25" w:author="20191115" w:date="2020-09-18T15:24:22Z">
        <w:r>
          <w:rPr/>
          <w:fldChar w:fldCharType="begin"/>
        </w:r>
      </w:del>
      <w:del w:id="26" w:author="20191115" w:date="2020-09-18T15:24:22Z">
        <w:r>
          <w:rPr/>
          <w:delInstrText xml:space="preserve"> HYPERLINK \l "_Toc15727" </w:delInstrText>
        </w:r>
      </w:del>
      <w:del w:id="27" w:author="20191115" w:date="2020-09-18T15:24:22Z">
        <w:r>
          <w:rPr/>
          <w:fldChar w:fldCharType="separate"/>
        </w:r>
      </w:del>
      <w:del w:id="28" w:author="20191115" w:date="2020-09-18T15:24:22Z">
        <w:r>
          <w:rPr/>
          <w:delText xml:space="preserve">1 </w:delText>
        </w:r>
      </w:del>
      <w:del w:id="29" w:author="20191115" w:date="2020-09-18T15:24:22Z">
        <w:r>
          <w:rPr>
            <w:rFonts w:hint="eastAsia"/>
          </w:rPr>
          <w:delText>导言</w:delText>
        </w:r>
      </w:del>
      <w:del w:id="30" w:author="20191115" w:date="2020-09-18T15:24:22Z">
        <w:r>
          <w:rPr/>
          <w:tab/>
        </w:r>
      </w:del>
      <w:del w:id="31" w:author="20191115" w:date="2020-09-18T15:24:22Z">
        <w:r>
          <w:rPr/>
          <w:fldChar w:fldCharType="begin"/>
        </w:r>
      </w:del>
      <w:del w:id="32" w:author="20191115" w:date="2020-09-18T15:24:22Z">
        <w:r>
          <w:rPr/>
          <w:delInstrText xml:space="preserve"> PAGEREF _Toc15727 </w:delInstrText>
        </w:r>
      </w:del>
      <w:del w:id="33" w:author="20191115" w:date="2020-09-18T15:24:22Z">
        <w:r>
          <w:rPr/>
          <w:fldChar w:fldCharType="separate"/>
        </w:r>
      </w:del>
      <w:del w:id="34" w:author="20191115" w:date="2020-09-18T15:24:22Z">
        <w:r>
          <w:rPr/>
          <w:delText>6</w:delText>
        </w:r>
      </w:del>
      <w:del w:id="35" w:author="20191115" w:date="2020-09-18T15:24:22Z">
        <w:r>
          <w:rPr/>
          <w:fldChar w:fldCharType="end"/>
        </w:r>
      </w:del>
      <w:del w:id="36" w:author="20191115" w:date="2020-09-18T15:24:22Z">
        <w:r>
          <w:rPr/>
          <w:fldChar w:fldCharType="end"/>
        </w:r>
      </w:del>
    </w:p>
    <w:p>
      <w:pPr>
        <w:pStyle w:val="10"/>
        <w:tabs>
          <w:tab w:val="right" w:leader="dot" w:pos="8306"/>
          <w:tab w:val="clear" w:pos="8296"/>
        </w:tabs>
        <w:rPr>
          <w:del w:id="37" w:author="20191115" w:date="2020-09-18T15:24:22Z"/>
        </w:rPr>
      </w:pPr>
      <w:del w:id="38" w:author="20191115" w:date="2020-09-18T15:24:22Z">
        <w:r>
          <w:rPr/>
          <w:fldChar w:fldCharType="begin"/>
        </w:r>
      </w:del>
      <w:del w:id="39" w:author="20191115" w:date="2020-09-18T15:24:22Z">
        <w:r>
          <w:rPr/>
          <w:delInstrText xml:space="preserve"> HYPERLINK \l "_Toc12903" </w:delInstrText>
        </w:r>
      </w:del>
      <w:del w:id="40" w:author="20191115" w:date="2020-09-18T15:24:22Z">
        <w:r>
          <w:rPr/>
          <w:fldChar w:fldCharType="separate"/>
        </w:r>
      </w:del>
      <w:del w:id="41" w:author="20191115" w:date="2020-09-18T15:24:22Z">
        <w:r>
          <w:rPr>
            <w:rFonts w:hint="eastAsia"/>
          </w:rPr>
          <w:delText>2启动</w:delText>
        </w:r>
      </w:del>
      <w:del w:id="42" w:author="20191115" w:date="2020-09-18T15:24:22Z">
        <w:r>
          <w:rPr/>
          <w:tab/>
        </w:r>
      </w:del>
      <w:del w:id="43" w:author="20191115" w:date="2020-09-18T15:24:22Z">
        <w:r>
          <w:rPr/>
          <w:fldChar w:fldCharType="begin"/>
        </w:r>
      </w:del>
      <w:del w:id="44" w:author="20191115" w:date="2020-09-18T15:24:22Z">
        <w:r>
          <w:rPr/>
          <w:delInstrText xml:space="preserve"> PAGEREF _Toc12903 </w:delInstrText>
        </w:r>
      </w:del>
      <w:del w:id="45" w:author="20191115" w:date="2020-09-18T15:24:22Z">
        <w:r>
          <w:rPr/>
          <w:fldChar w:fldCharType="separate"/>
        </w:r>
      </w:del>
      <w:del w:id="46" w:author="20191115" w:date="2020-09-18T15:24:22Z">
        <w:r>
          <w:rPr/>
          <w:delText>7</w:delText>
        </w:r>
      </w:del>
      <w:del w:id="47" w:author="20191115" w:date="2020-09-18T15:24:22Z">
        <w:r>
          <w:rPr/>
          <w:fldChar w:fldCharType="end"/>
        </w:r>
      </w:del>
      <w:del w:id="48" w:author="20191115" w:date="2020-09-18T15:24:22Z">
        <w:r>
          <w:rPr/>
          <w:fldChar w:fldCharType="end"/>
        </w:r>
      </w:del>
    </w:p>
    <w:p>
      <w:pPr>
        <w:pStyle w:val="11"/>
        <w:tabs>
          <w:tab w:val="right" w:leader="dot" w:pos="8306"/>
          <w:tab w:val="clear" w:pos="8296"/>
        </w:tabs>
        <w:rPr>
          <w:del w:id="49" w:author="20191115" w:date="2020-09-18T15:24:22Z"/>
        </w:rPr>
      </w:pPr>
      <w:del w:id="50" w:author="20191115" w:date="2020-09-18T15:24:22Z">
        <w:r>
          <w:rPr/>
          <w:fldChar w:fldCharType="begin"/>
        </w:r>
      </w:del>
      <w:del w:id="51" w:author="20191115" w:date="2020-09-18T15:24:22Z">
        <w:r>
          <w:rPr/>
          <w:delInstrText xml:space="preserve"> HYPERLINK \l "_Toc31370" </w:delInstrText>
        </w:r>
      </w:del>
      <w:del w:id="52" w:author="20191115" w:date="2020-09-18T15:24:22Z">
        <w:r>
          <w:rPr/>
          <w:fldChar w:fldCharType="separate"/>
        </w:r>
      </w:del>
      <w:del w:id="53" w:author="20191115" w:date="2020-09-18T15:24:22Z">
        <w:r>
          <w:rPr>
            <w:rFonts w:hint="eastAsia"/>
          </w:rPr>
          <w:delText>2.1</w:delText>
        </w:r>
      </w:del>
      <w:del w:id="54" w:author="20191115" w:date="2020-09-18T15:24:22Z">
        <w:r>
          <w:rPr/>
          <w:delText xml:space="preserve"> </w:delText>
        </w:r>
      </w:del>
      <w:del w:id="55" w:author="20191115" w:date="2020-09-18T15:24:22Z">
        <w:r>
          <w:rPr>
            <w:rFonts w:hint="eastAsia"/>
          </w:rPr>
          <w:delText>进入程序——首界面</w:delText>
        </w:r>
      </w:del>
      <w:del w:id="56" w:author="20191115" w:date="2020-09-18T15:24:22Z">
        <w:r>
          <w:rPr/>
          <w:tab/>
        </w:r>
      </w:del>
      <w:del w:id="57" w:author="20191115" w:date="2020-09-18T15:24:22Z">
        <w:r>
          <w:rPr/>
          <w:fldChar w:fldCharType="begin"/>
        </w:r>
      </w:del>
      <w:del w:id="58" w:author="20191115" w:date="2020-09-18T15:24:22Z">
        <w:r>
          <w:rPr/>
          <w:delInstrText xml:space="preserve"> PAGEREF _Toc31370 </w:delInstrText>
        </w:r>
      </w:del>
      <w:del w:id="59" w:author="20191115" w:date="2020-09-18T15:24:22Z">
        <w:r>
          <w:rPr/>
          <w:fldChar w:fldCharType="separate"/>
        </w:r>
      </w:del>
      <w:del w:id="60" w:author="20191115" w:date="2020-09-18T15:24:22Z">
        <w:r>
          <w:rPr/>
          <w:delText>7</w:delText>
        </w:r>
      </w:del>
      <w:del w:id="61" w:author="20191115" w:date="2020-09-18T15:24:22Z">
        <w:r>
          <w:rPr/>
          <w:fldChar w:fldCharType="end"/>
        </w:r>
      </w:del>
      <w:del w:id="62" w:author="20191115" w:date="2020-09-18T15:24:22Z">
        <w:r>
          <w:rPr/>
          <w:fldChar w:fldCharType="end"/>
        </w:r>
      </w:del>
    </w:p>
    <w:p>
      <w:pPr>
        <w:pStyle w:val="11"/>
        <w:tabs>
          <w:tab w:val="right" w:leader="dot" w:pos="8306"/>
          <w:tab w:val="clear" w:pos="8296"/>
        </w:tabs>
        <w:rPr>
          <w:del w:id="63" w:author="20191115" w:date="2020-09-18T15:24:22Z"/>
        </w:rPr>
      </w:pPr>
      <w:del w:id="64" w:author="20191115" w:date="2020-09-18T15:24:22Z">
        <w:r>
          <w:rPr/>
          <w:fldChar w:fldCharType="begin"/>
        </w:r>
      </w:del>
      <w:del w:id="65" w:author="20191115" w:date="2020-09-18T15:24:22Z">
        <w:r>
          <w:rPr/>
          <w:delInstrText xml:space="preserve"> HYPERLINK \l "_Toc3055" </w:delInstrText>
        </w:r>
      </w:del>
      <w:del w:id="66" w:author="20191115" w:date="2020-09-18T15:24:22Z">
        <w:r>
          <w:rPr/>
          <w:fldChar w:fldCharType="separate"/>
        </w:r>
      </w:del>
      <w:del w:id="67" w:author="20191115" w:date="2020-09-18T15:24:22Z">
        <w:r>
          <w:rPr>
            <w:rFonts w:hint="eastAsia"/>
          </w:rPr>
          <w:delText>2.2 数据下载和分析</w:delText>
        </w:r>
      </w:del>
      <w:del w:id="68" w:author="20191115" w:date="2020-09-18T15:24:22Z">
        <w:r>
          <w:rPr/>
          <w:tab/>
        </w:r>
      </w:del>
      <w:del w:id="69" w:author="20191115" w:date="2020-09-18T15:24:22Z">
        <w:r>
          <w:rPr/>
          <w:fldChar w:fldCharType="begin"/>
        </w:r>
      </w:del>
      <w:del w:id="70" w:author="20191115" w:date="2020-09-18T15:24:22Z">
        <w:r>
          <w:rPr/>
          <w:delInstrText xml:space="preserve"> PAGEREF _Toc3055 </w:delInstrText>
        </w:r>
      </w:del>
      <w:del w:id="71" w:author="20191115" w:date="2020-09-18T15:24:22Z">
        <w:r>
          <w:rPr/>
          <w:fldChar w:fldCharType="separate"/>
        </w:r>
      </w:del>
      <w:del w:id="72" w:author="20191115" w:date="2020-09-18T15:24:22Z">
        <w:r>
          <w:rPr/>
          <w:delText>8</w:delText>
        </w:r>
      </w:del>
      <w:del w:id="73" w:author="20191115" w:date="2020-09-18T15:24:22Z">
        <w:r>
          <w:rPr/>
          <w:fldChar w:fldCharType="end"/>
        </w:r>
      </w:del>
      <w:del w:id="74" w:author="20191115" w:date="2020-09-18T15:24:22Z">
        <w:r>
          <w:rPr/>
          <w:fldChar w:fldCharType="end"/>
        </w:r>
      </w:del>
    </w:p>
    <w:p>
      <w:pPr>
        <w:pStyle w:val="11"/>
        <w:tabs>
          <w:tab w:val="right" w:leader="dot" w:pos="8306"/>
          <w:tab w:val="clear" w:pos="8296"/>
        </w:tabs>
        <w:rPr>
          <w:del w:id="75" w:author="20191115" w:date="2020-09-18T15:24:22Z"/>
        </w:rPr>
      </w:pPr>
      <w:del w:id="76" w:author="20191115" w:date="2020-09-18T15:24:22Z">
        <w:r>
          <w:rPr/>
          <w:fldChar w:fldCharType="begin"/>
        </w:r>
      </w:del>
      <w:del w:id="77" w:author="20191115" w:date="2020-09-18T15:24:22Z">
        <w:r>
          <w:rPr/>
          <w:delInstrText xml:space="preserve"> HYPERLINK \l "_Toc15746" </w:delInstrText>
        </w:r>
      </w:del>
      <w:del w:id="78" w:author="20191115" w:date="2020-09-18T15:24:22Z">
        <w:r>
          <w:rPr/>
          <w:fldChar w:fldCharType="separate"/>
        </w:r>
      </w:del>
      <w:del w:id="79" w:author="20191115" w:date="2020-09-18T15:24:22Z">
        <w:r>
          <w:rPr>
            <w:rFonts w:hint="eastAsia"/>
          </w:rPr>
          <w:delText>2.3 编辑分析</w:delText>
        </w:r>
      </w:del>
      <w:del w:id="80" w:author="20191115" w:date="2020-09-18T15:24:22Z">
        <w:r>
          <w:rPr/>
          <w:tab/>
        </w:r>
      </w:del>
      <w:del w:id="81" w:author="20191115" w:date="2020-09-18T15:24:22Z">
        <w:r>
          <w:rPr/>
          <w:fldChar w:fldCharType="begin"/>
        </w:r>
      </w:del>
      <w:del w:id="82" w:author="20191115" w:date="2020-09-18T15:24:22Z">
        <w:r>
          <w:rPr/>
          <w:delInstrText xml:space="preserve"> PAGEREF _Toc15746 </w:delInstrText>
        </w:r>
      </w:del>
      <w:del w:id="83" w:author="20191115" w:date="2020-09-18T15:24:22Z">
        <w:r>
          <w:rPr/>
          <w:fldChar w:fldCharType="separate"/>
        </w:r>
      </w:del>
      <w:del w:id="84" w:author="20191115" w:date="2020-09-18T15:24:22Z">
        <w:r>
          <w:rPr/>
          <w:delText>10</w:delText>
        </w:r>
      </w:del>
      <w:del w:id="85" w:author="20191115" w:date="2020-09-18T15:24:22Z">
        <w:r>
          <w:rPr/>
          <w:fldChar w:fldCharType="end"/>
        </w:r>
      </w:del>
      <w:del w:id="86" w:author="20191115" w:date="2020-09-18T15:24:22Z">
        <w:r>
          <w:rPr/>
          <w:fldChar w:fldCharType="end"/>
        </w:r>
      </w:del>
    </w:p>
    <w:p>
      <w:pPr>
        <w:pStyle w:val="11"/>
        <w:tabs>
          <w:tab w:val="right" w:leader="dot" w:pos="8306"/>
          <w:tab w:val="clear" w:pos="8296"/>
        </w:tabs>
        <w:rPr>
          <w:del w:id="87" w:author="20191115" w:date="2020-09-18T15:24:22Z"/>
        </w:rPr>
      </w:pPr>
      <w:del w:id="88" w:author="20191115" w:date="2020-09-18T15:24:22Z">
        <w:r>
          <w:rPr/>
          <w:fldChar w:fldCharType="begin"/>
        </w:r>
      </w:del>
      <w:del w:id="89" w:author="20191115" w:date="2020-09-18T15:24:22Z">
        <w:r>
          <w:rPr/>
          <w:delInstrText xml:space="preserve"> HYPERLINK \l "_Toc19954" </w:delInstrText>
        </w:r>
      </w:del>
      <w:del w:id="90" w:author="20191115" w:date="2020-09-18T15:24:22Z">
        <w:r>
          <w:rPr/>
          <w:fldChar w:fldCharType="separate"/>
        </w:r>
      </w:del>
      <w:del w:id="91" w:author="20191115" w:date="2020-09-18T15:24:22Z">
        <w:r>
          <w:rPr>
            <w:rFonts w:hint="eastAsia"/>
          </w:rPr>
          <w:delText>2.4 报告选择、预览和打印</w:delText>
        </w:r>
      </w:del>
      <w:del w:id="92" w:author="20191115" w:date="2020-09-18T15:24:22Z">
        <w:r>
          <w:rPr/>
          <w:tab/>
        </w:r>
      </w:del>
      <w:del w:id="93" w:author="20191115" w:date="2020-09-18T15:24:22Z">
        <w:r>
          <w:rPr/>
          <w:fldChar w:fldCharType="begin"/>
        </w:r>
      </w:del>
      <w:del w:id="94" w:author="20191115" w:date="2020-09-18T15:24:22Z">
        <w:r>
          <w:rPr/>
          <w:delInstrText xml:space="preserve"> PAGEREF _Toc19954 </w:delInstrText>
        </w:r>
      </w:del>
      <w:del w:id="95" w:author="20191115" w:date="2020-09-18T15:24:22Z">
        <w:r>
          <w:rPr/>
          <w:fldChar w:fldCharType="separate"/>
        </w:r>
      </w:del>
      <w:del w:id="96" w:author="20191115" w:date="2020-09-18T15:24:22Z">
        <w:r>
          <w:rPr/>
          <w:delText>10</w:delText>
        </w:r>
      </w:del>
      <w:del w:id="97" w:author="20191115" w:date="2020-09-18T15:24:22Z">
        <w:r>
          <w:rPr/>
          <w:fldChar w:fldCharType="end"/>
        </w:r>
      </w:del>
      <w:del w:id="98" w:author="20191115" w:date="2020-09-18T15:24:22Z">
        <w:r>
          <w:rPr/>
          <w:fldChar w:fldCharType="end"/>
        </w:r>
      </w:del>
    </w:p>
    <w:p>
      <w:pPr>
        <w:pStyle w:val="10"/>
        <w:tabs>
          <w:tab w:val="right" w:leader="dot" w:pos="8306"/>
          <w:tab w:val="clear" w:pos="8296"/>
        </w:tabs>
        <w:rPr>
          <w:del w:id="99" w:author="20191115" w:date="2020-09-18T15:24:22Z"/>
        </w:rPr>
      </w:pPr>
      <w:del w:id="100" w:author="20191115" w:date="2020-09-18T15:24:22Z">
        <w:r>
          <w:rPr/>
          <w:fldChar w:fldCharType="begin"/>
        </w:r>
      </w:del>
      <w:del w:id="101" w:author="20191115" w:date="2020-09-18T15:24:22Z">
        <w:r>
          <w:rPr/>
          <w:delInstrText xml:space="preserve"> HYPERLINK \l "_Toc27099" </w:delInstrText>
        </w:r>
      </w:del>
      <w:del w:id="102" w:author="20191115" w:date="2020-09-18T15:24:22Z">
        <w:r>
          <w:rPr/>
          <w:fldChar w:fldCharType="separate"/>
        </w:r>
      </w:del>
      <w:del w:id="103" w:author="20191115" w:date="2020-09-18T15:24:22Z">
        <w:r>
          <w:rPr/>
          <w:delText>3</w:delText>
        </w:r>
      </w:del>
      <w:del w:id="104" w:author="20191115" w:date="2020-09-18T15:24:22Z">
        <w:r>
          <w:rPr>
            <w:rFonts w:hint="eastAsia"/>
          </w:rPr>
          <w:delText xml:space="preserve"> 访问存档病例</w:delText>
        </w:r>
      </w:del>
      <w:del w:id="105" w:author="20191115" w:date="2020-09-18T15:24:22Z">
        <w:r>
          <w:rPr/>
          <w:tab/>
        </w:r>
      </w:del>
      <w:del w:id="106" w:author="20191115" w:date="2020-09-18T15:24:22Z">
        <w:r>
          <w:rPr/>
          <w:fldChar w:fldCharType="begin"/>
        </w:r>
      </w:del>
      <w:del w:id="107" w:author="20191115" w:date="2020-09-18T15:24:22Z">
        <w:r>
          <w:rPr/>
          <w:delInstrText xml:space="preserve"> PAGEREF _Toc27099 </w:delInstrText>
        </w:r>
      </w:del>
      <w:del w:id="108" w:author="20191115" w:date="2020-09-18T15:24:22Z">
        <w:r>
          <w:rPr/>
          <w:fldChar w:fldCharType="separate"/>
        </w:r>
      </w:del>
      <w:del w:id="109" w:author="20191115" w:date="2020-09-18T15:24:22Z">
        <w:r>
          <w:rPr/>
          <w:delText>10</w:delText>
        </w:r>
      </w:del>
      <w:del w:id="110" w:author="20191115" w:date="2020-09-18T15:24:22Z">
        <w:r>
          <w:rPr/>
          <w:fldChar w:fldCharType="end"/>
        </w:r>
      </w:del>
      <w:del w:id="111" w:author="20191115" w:date="2020-09-18T15:24:22Z">
        <w:r>
          <w:rPr/>
          <w:fldChar w:fldCharType="end"/>
        </w:r>
      </w:del>
    </w:p>
    <w:p>
      <w:pPr>
        <w:pStyle w:val="11"/>
        <w:tabs>
          <w:tab w:val="right" w:leader="dot" w:pos="8306"/>
          <w:tab w:val="clear" w:pos="8296"/>
        </w:tabs>
        <w:rPr>
          <w:del w:id="112" w:author="20191115" w:date="2020-09-18T15:24:22Z"/>
        </w:rPr>
      </w:pPr>
      <w:del w:id="113" w:author="20191115" w:date="2020-09-18T15:24:22Z">
        <w:r>
          <w:rPr/>
          <w:fldChar w:fldCharType="begin"/>
        </w:r>
      </w:del>
      <w:del w:id="114" w:author="20191115" w:date="2020-09-18T15:24:22Z">
        <w:r>
          <w:rPr/>
          <w:delInstrText xml:space="preserve"> HYPERLINK \l "_Toc14434" </w:delInstrText>
        </w:r>
      </w:del>
      <w:del w:id="115" w:author="20191115" w:date="2020-09-18T15:24:22Z">
        <w:r>
          <w:rPr/>
          <w:fldChar w:fldCharType="separate"/>
        </w:r>
      </w:del>
      <w:del w:id="116" w:author="20191115" w:date="2020-09-18T15:24:22Z">
        <w:r>
          <w:rPr/>
          <w:delText>3</w:delText>
        </w:r>
      </w:del>
      <w:del w:id="117" w:author="20191115" w:date="2020-09-18T15:24:22Z">
        <w:r>
          <w:rPr>
            <w:rFonts w:hint="eastAsia"/>
          </w:rPr>
          <w:delText>.1</w:delText>
        </w:r>
      </w:del>
      <w:del w:id="118" w:author="20191115" w:date="2020-09-18T15:24:22Z">
        <w:r>
          <w:rPr/>
          <w:delText xml:space="preserve"> </w:delText>
        </w:r>
      </w:del>
      <w:del w:id="119" w:author="20191115" w:date="2020-09-18T15:24:22Z">
        <w:r>
          <w:rPr>
            <w:rFonts w:hint="eastAsia"/>
          </w:rPr>
          <w:delText>首界面基本功能介绍</w:delText>
        </w:r>
      </w:del>
      <w:del w:id="120" w:author="20191115" w:date="2020-09-18T15:24:22Z">
        <w:r>
          <w:rPr/>
          <w:tab/>
        </w:r>
      </w:del>
      <w:del w:id="121" w:author="20191115" w:date="2020-09-18T15:24:22Z">
        <w:r>
          <w:rPr/>
          <w:fldChar w:fldCharType="begin"/>
        </w:r>
      </w:del>
      <w:del w:id="122" w:author="20191115" w:date="2020-09-18T15:24:22Z">
        <w:r>
          <w:rPr/>
          <w:delInstrText xml:space="preserve"> PAGEREF _Toc14434 </w:delInstrText>
        </w:r>
      </w:del>
      <w:del w:id="123" w:author="20191115" w:date="2020-09-18T15:24:22Z">
        <w:r>
          <w:rPr/>
          <w:fldChar w:fldCharType="separate"/>
        </w:r>
      </w:del>
      <w:del w:id="124" w:author="20191115" w:date="2020-09-18T15:24:22Z">
        <w:r>
          <w:rPr/>
          <w:delText>11</w:delText>
        </w:r>
      </w:del>
      <w:del w:id="125" w:author="20191115" w:date="2020-09-18T15:24:22Z">
        <w:r>
          <w:rPr/>
          <w:fldChar w:fldCharType="end"/>
        </w:r>
      </w:del>
      <w:del w:id="126" w:author="20191115" w:date="2020-09-18T15:24:22Z">
        <w:r>
          <w:rPr/>
          <w:fldChar w:fldCharType="end"/>
        </w:r>
      </w:del>
    </w:p>
    <w:p>
      <w:pPr>
        <w:pStyle w:val="11"/>
        <w:tabs>
          <w:tab w:val="right" w:leader="dot" w:pos="8306"/>
          <w:tab w:val="clear" w:pos="8296"/>
        </w:tabs>
        <w:rPr>
          <w:del w:id="127" w:author="20191115" w:date="2020-09-18T15:24:22Z"/>
        </w:rPr>
      </w:pPr>
      <w:del w:id="128" w:author="20191115" w:date="2020-09-18T15:24:22Z">
        <w:r>
          <w:rPr/>
          <w:fldChar w:fldCharType="begin"/>
        </w:r>
      </w:del>
      <w:del w:id="129" w:author="20191115" w:date="2020-09-18T15:24:22Z">
        <w:r>
          <w:rPr/>
          <w:delInstrText xml:space="preserve"> HYPERLINK \l "_Toc2101" </w:delInstrText>
        </w:r>
      </w:del>
      <w:del w:id="130" w:author="20191115" w:date="2020-09-18T15:24:22Z">
        <w:r>
          <w:rPr/>
          <w:fldChar w:fldCharType="separate"/>
        </w:r>
      </w:del>
      <w:del w:id="131" w:author="20191115" w:date="2020-09-18T15:24:22Z">
        <w:r>
          <w:rPr/>
          <w:delText>3</w:delText>
        </w:r>
      </w:del>
      <w:del w:id="132" w:author="20191115" w:date="2020-09-18T15:24:22Z">
        <w:r>
          <w:rPr>
            <w:rFonts w:hint="eastAsia"/>
          </w:rPr>
          <w:delText>.2</w:delText>
        </w:r>
      </w:del>
      <w:del w:id="133" w:author="20191115" w:date="2020-09-18T15:24:22Z">
        <w:r>
          <w:rPr/>
          <w:delText xml:space="preserve"> </w:delText>
        </w:r>
      </w:del>
      <w:del w:id="134" w:author="20191115" w:date="2020-09-18T15:24:22Z">
        <w:r>
          <w:rPr>
            <w:rFonts w:hint="eastAsia"/>
          </w:rPr>
          <w:delText>下载数据</w:delText>
        </w:r>
      </w:del>
      <w:del w:id="135" w:author="20191115" w:date="2020-09-18T15:24:22Z">
        <w:r>
          <w:rPr/>
          <w:tab/>
        </w:r>
      </w:del>
      <w:del w:id="136" w:author="20191115" w:date="2020-09-18T15:24:22Z">
        <w:r>
          <w:rPr/>
          <w:fldChar w:fldCharType="begin"/>
        </w:r>
      </w:del>
      <w:del w:id="137" w:author="20191115" w:date="2020-09-18T15:24:22Z">
        <w:r>
          <w:rPr/>
          <w:delInstrText xml:space="preserve"> PAGEREF _Toc2101 </w:delInstrText>
        </w:r>
      </w:del>
      <w:del w:id="138" w:author="20191115" w:date="2020-09-18T15:24:22Z">
        <w:r>
          <w:rPr/>
          <w:fldChar w:fldCharType="separate"/>
        </w:r>
      </w:del>
      <w:del w:id="139" w:author="20191115" w:date="2020-09-18T15:24:22Z">
        <w:r>
          <w:rPr/>
          <w:delText>11</w:delText>
        </w:r>
      </w:del>
      <w:del w:id="140" w:author="20191115" w:date="2020-09-18T15:24:22Z">
        <w:r>
          <w:rPr/>
          <w:fldChar w:fldCharType="end"/>
        </w:r>
      </w:del>
      <w:del w:id="141" w:author="20191115" w:date="2020-09-18T15:24:22Z">
        <w:r>
          <w:rPr/>
          <w:fldChar w:fldCharType="end"/>
        </w:r>
      </w:del>
    </w:p>
    <w:p>
      <w:pPr>
        <w:pStyle w:val="11"/>
        <w:tabs>
          <w:tab w:val="right" w:leader="dot" w:pos="8306"/>
          <w:tab w:val="clear" w:pos="8296"/>
        </w:tabs>
        <w:rPr>
          <w:del w:id="142" w:author="20191115" w:date="2020-09-18T15:24:22Z"/>
        </w:rPr>
      </w:pPr>
      <w:del w:id="143" w:author="20191115" w:date="2020-09-18T15:24:22Z">
        <w:r>
          <w:rPr/>
          <w:fldChar w:fldCharType="begin"/>
        </w:r>
      </w:del>
      <w:del w:id="144" w:author="20191115" w:date="2020-09-18T15:24:22Z">
        <w:r>
          <w:rPr/>
          <w:delInstrText xml:space="preserve"> HYPERLINK \l "_Toc16375" </w:delInstrText>
        </w:r>
      </w:del>
      <w:del w:id="145" w:author="20191115" w:date="2020-09-18T15:24:22Z">
        <w:r>
          <w:rPr/>
          <w:fldChar w:fldCharType="separate"/>
        </w:r>
      </w:del>
      <w:del w:id="146" w:author="20191115" w:date="2020-09-18T15:24:22Z">
        <w:r>
          <w:rPr/>
          <w:delText>3</w:delText>
        </w:r>
      </w:del>
      <w:del w:id="147" w:author="20191115" w:date="2020-09-18T15:24:22Z">
        <w:r>
          <w:rPr>
            <w:rFonts w:hint="eastAsia"/>
          </w:rPr>
          <w:delText>.3</w:delText>
        </w:r>
      </w:del>
      <w:del w:id="148" w:author="20191115" w:date="2020-09-18T15:24:22Z">
        <w:r>
          <w:rPr/>
          <w:delText xml:space="preserve"> </w:delText>
        </w:r>
      </w:del>
      <w:del w:id="149" w:author="20191115" w:date="2020-09-18T15:24:22Z">
        <w:r>
          <w:rPr>
            <w:rFonts w:hint="eastAsia"/>
          </w:rPr>
          <w:delText>上传/下载分析数据</w:delText>
        </w:r>
      </w:del>
      <w:del w:id="150" w:author="20191115" w:date="2020-09-18T15:24:22Z">
        <w:r>
          <w:rPr/>
          <w:tab/>
        </w:r>
      </w:del>
      <w:del w:id="151" w:author="20191115" w:date="2020-09-18T15:24:22Z">
        <w:r>
          <w:rPr/>
          <w:fldChar w:fldCharType="begin"/>
        </w:r>
      </w:del>
      <w:del w:id="152" w:author="20191115" w:date="2020-09-18T15:24:22Z">
        <w:r>
          <w:rPr/>
          <w:delInstrText xml:space="preserve"> PAGEREF _Toc16375 </w:delInstrText>
        </w:r>
      </w:del>
      <w:del w:id="153" w:author="20191115" w:date="2020-09-18T15:24:22Z">
        <w:r>
          <w:rPr/>
          <w:fldChar w:fldCharType="separate"/>
        </w:r>
      </w:del>
      <w:del w:id="154" w:author="20191115" w:date="2020-09-18T15:24:22Z">
        <w:r>
          <w:rPr/>
          <w:delText>12</w:delText>
        </w:r>
      </w:del>
      <w:del w:id="155" w:author="20191115" w:date="2020-09-18T15:24:22Z">
        <w:r>
          <w:rPr/>
          <w:fldChar w:fldCharType="end"/>
        </w:r>
      </w:del>
      <w:del w:id="156" w:author="20191115" w:date="2020-09-18T15:24:22Z">
        <w:r>
          <w:rPr/>
          <w:fldChar w:fldCharType="end"/>
        </w:r>
      </w:del>
    </w:p>
    <w:p>
      <w:pPr>
        <w:pStyle w:val="10"/>
        <w:tabs>
          <w:tab w:val="right" w:leader="dot" w:pos="8306"/>
          <w:tab w:val="clear" w:pos="8296"/>
        </w:tabs>
        <w:rPr>
          <w:del w:id="157" w:author="20191115" w:date="2020-09-18T15:24:22Z"/>
        </w:rPr>
      </w:pPr>
      <w:del w:id="158" w:author="20191115" w:date="2020-09-18T15:24:22Z">
        <w:r>
          <w:rPr/>
          <w:fldChar w:fldCharType="begin"/>
        </w:r>
      </w:del>
      <w:del w:id="159" w:author="20191115" w:date="2020-09-18T15:24:22Z">
        <w:r>
          <w:rPr/>
          <w:delInstrText xml:space="preserve"> HYPERLINK \l "_Toc22196" </w:delInstrText>
        </w:r>
      </w:del>
      <w:del w:id="160" w:author="20191115" w:date="2020-09-18T15:24:22Z">
        <w:r>
          <w:rPr/>
          <w:fldChar w:fldCharType="separate"/>
        </w:r>
      </w:del>
      <w:del w:id="161" w:author="20191115" w:date="2020-09-18T15:24:22Z">
        <w:r>
          <w:rPr/>
          <w:delText>4</w:delText>
        </w:r>
      </w:del>
      <w:del w:id="162" w:author="20191115" w:date="2020-09-18T15:24:22Z">
        <w:r>
          <w:rPr>
            <w:rFonts w:hint="eastAsia"/>
          </w:rPr>
          <w:delText xml:space="preserve"> 参数设置</w:delText>
        </w:r>
      </w:del>
      <w:del w:id="163" w:author="20191115" w:date="2020-09-18T15:24:22Z">
        <w:r>
          <w:rPr/>
          <w:tab/>
        </w:r>
      </w:del>
      <w:del w:id="164" w:author="20191115" w:date="2020-09-18T15:24:22Z">
        <w:r>
          <w:rPr/>
          <w:fldChar w:fldCharType="begin"/>
        </w:r>
      </w:del>
      <w:del w:id="165" w:author="20191115" w:date="2020-09-18T15:24:22Z">
        <w:r>
          <w:rPr/>
          <w:delInstrText xml:space="preserve"> PAGEREF _Toc22196 </w:delInstrText>
        </w:r>
      </w:del>
      <w:del w:id="166" w:author="20191115" w:date="2020-09-18T15:24:22Z">
        <w:r>
          <w:rPr/>
          <w:fldChar w:fldCharType="separate"/>
        </w:r>
      </w:del>
      <w:del w:id="167" w:author="20191115" w:date="2020-09-18T15:24:22Z">
        <w:r>
          <w:rPr/>
          <w:delText>12</w:delText>
        </w:r>
      </w:del>
      <w:del w:id="168" w:author="20191115" w:date="2020-09-18T15:24:22Z">
        <w:r>
          <w:rPr/>
          <w:fldChar w:fldCharType="end"/>
        </w:r>
      </w:del>
      <w:del w:id="169" w:author="20191115" w:date="2020-09-18T15:24:22Z">
        <w:r>
          <w:rPr/>
          <w:fldChar w:fldCharType="end"/>
        </w:r>
      </w:del>
    </w:p>
    <w:p>
      <w:pPr>
        <w:pStyle w:val="11"/>
        <w:tabs>
          <w:tab w:val="right" w:leader="dot" w:pos="8306"/>
          <w:tab w:val="clear" w:pos="8296"/>
        </w:tabs>
        <w:rPr>
          <w:del w:id="170" w:author="20191115" w:date="2020-09-18T15:24:22Z"/>
        </w:rPr>
      </w:pPr>
      <w:del w:id="171" w:author="20191115" w:date="2020-09-18T15:24:22Z">
        <w:r>
          <w:rPr/>
          <w:fldChar w:fldCharType="begin"/>
        </w:r>
      </w:del>
      <w:del w:id="172" w:author="20191115" w:date="2020-09-18T15:24:22Z">
        <w:r>
          <w:rPr/>
          <w:delInstrText xml:space="preserve"> HYPERLINK \l "_Toc32095" </w:delInstrText>
        </w:r>
      </w:del>
      <w:del w:id="173" w:author="20191115" w:date="2020-09-18T15:24:22Z">
        <w:r>
          <w:rPr/>
          <w:fldChar w:fldCharType="separate"/>
        </w:r>
      </w:del>
      <w:del w:id="174" w:author="20191115" w:date="2020-09-18T15:24:22Z">
        <w:r>
          <w:rPr/>
          <w:delText>4</w:delText>
        </w:r>
      </w:del>
      <w:del w:id="175" w:author="20191115" w:date="2020-09-18T15:24:22Z">
        <w:r>
          <w:rPr>
            <w:rFonts w:hint="eastAsia"/>
          </w:rPr>
          <w:delText>.1</w:delText>
        </w:r>
      </w:del>
      <w:del w:id="176" w:author="20191115" w:date="2020-09-18T15:24:22Z">
        <w:r>
          <w:rPr/>
          <w:delText xml:space="preserve"> </w:delText>
        </w:r>
      </w:del>
      <w:del w:id="177" w:author="20191115" w:date="2020-09-18T15:24:22Z">
        <w:r>
          <w:rPr>
            <w:rFonts w:hint="eastAsia"/>
          </w:rPr>
          <w:delText>心电数据</w:delText>
        </w:r>
      </w:del>
      <w:del w:id="178" w:author="20191115" w:date="2020-09-18T15:24:22Z">
        <w:r>
          <w:rPr/>
          <w:tab/>
        </w:r>
      </w:del>
      <w:del w:id="179" w:author="20191115" w:date="2020-09-18T15:24:22Z">
        <w:r>
          <w:rPr/>
          <w:fldChar w:fldCharType="begin"/>
        </w:r>
      </w:del>
      <w:del w:id="180" w:author="20191115" w:date="2020-09-18T15:24:22Z">
        <w:r>
          <w:rPr/>
          <w:delInstrText xml:space="preserve"> PAGEREF _Toc32095 </w:delInstrText>
        </w:r>
      </w:del>
      <w:del w:id="181" w:author="20191115" w:date="2020-09-18T15:24:22Z">
        <w:r>
          <w:rPr/>
          <w:fldChar w:fldCharType="separate"/>
        </w:r>
      </w:del>
      <w:del w:id="182" w:author="20191115" w:date="2020-09-18T15:24:22Z">
        <w:r>
          <w:rPr/>
          <w:delText>12</w:delText>
        </w:r>
      </w:del>
      <w:del w:id="183" w:author="20191115" w:date="2020-09-18T15:24:22Z">
        <w:r>
          <w:rPr/>
          <w:fldChar w:fldCharType="end"/>
        </w:r>
      </w:del>
      <w:del w:id="184" w:author="20191115" w:date="2020-09-18T15:24:22Z">
        <w:r>
          <w:rPr/>
          <w:fldChar w:fldCharType="end"/>
        </w:r>
      </w:del>
    </w:p>
    <w:p>
      <w:pPr>
        <w:pStyle w:val="11"/>
        <w:tabs>
          <w:tab w:val="right" w:leader="dot" w:pos="8306"/>
          <w:tab w:val="clear" w:pos="8296"/>
        </w:tabs>
        <w:rPr>
          <w:del w:id="185" w:author="20191115" w:date="2020-09-18T15:24:22Z"/>
        </w:rPr>
      </w:pPr>
      <w:del w:id="186" w:author="20191115" w:date="2020-09-18T15:24:22Z">
        <w:r>
          <w:rPr/>
          <w:fldChar w:fldCharType="begin"/>
        </w:r>
      </w:del>
      <w:del w:id="187" w:author="20191115" w:date="2020-09-18T15:24:22Z">
        <w:r>
          <w:rPr/>
          <w:delInstrText xml:space="preserve"> HYPERLINK \l "_Toc6632" </w:delInstrText>
        </w:r>
      </w:del>
      <w:del w:id="188" w:author="20191115" w:date="2020-09-18T15:24:22Z">
        <w:r>
          <w:rPr/>
          <w:fldChar w:fldCharType="separate"/>
        </w:r>
      </w:del>
      <w:del w:id="189" w:author="20191115" w:date="2020-09-18T15:24:22Z">
        <w:r>
          <w:rPr/>
          <w:delText>4</w:delText>
        </w:r>
      </w:del>
      <w:del w:id="190" w:author="20191115" w:date="2020-09-18T15:24:22Z">
        <w:r>
          <w:rPr>
            <w:rFonts w:hint="eastAsia"/>
          </w:rPr>
          <w:delText>.2心律失常参数</w:delText>
        </w:r>
      </w:del>
      <w:del w:id="191" w:author="20191115" w:date="2020-09-18T15:24:22Z">
        <w:r>
          <w:rPr/>
          <w:tab/>
        </w:r>
      </w:del>
      <w:del w:id="192" w:author="20191115" w:date="2020-09-18T15:24:22Z">
        <w:r>
          <w:rPr/>
          <w:fldChar w:fldCharType="begin"/>
        </w:r>
      </w:del>
      <w:del w:id="193" w:author="20191115" w:date="2020-09-18T15:24:22Z">
        <w:r>
          <w:rPr/>
          <w:delInstrText xml:space="preserve"> PAGEREF _Toc6632 </w:delInstrText>
        </w:r>
      </w:del>
      <w:del w:id="194" w:author="20191115" w:date="2020-09-18T15:24:22Z">
        <w:r>
          <w:rPr/>
          <w:fldChar w:fldCharType="separate"/>
        </w:r>
      </w:del>
      <w:del w:id="195" w:author="20191115" w:date="2020-09-18T15:24:22Z">
        <w:r>
          <w:rPr/>
          <w:delText>13</w:delText>
        </w:r>
      </w:del>
      <w:del w:id="196" w:author="20191115" w:date="2020-09-18T15:24:22Z">
        <w:r>
          <w:rPr/>
          <w:fldChar w:fldCharType="end"/>
        </w:r>
      </w:del>
      <w:del w:id="197" w:author="20191115" w:date="2020-09-18T15:24:22Z">
        <w:r>
          <w:rPr/>
          <w:fldChar w:fldCharType="end"/>
        </w:r>
      </w:del>
    </w:p>
    <w:p>
      <w:pPr>
        <w:pStyle w:val="10"/>
        <w:tabs>
          <w:tab w:val="right" w:leader="dot" w:pos="8306"/>
          <w:tab w:val="clear" w:pos="8296"/>
        </w:tabs>
        <w:rPr>
          <w:del w:id="198" w:author="20191115" w:date="2020-09-18T15:24:22Z"/>
        </w:rPr>
      </w:pPr>
      <w:del w:id="199" w:author="20191115" w:date="2020-09-18T15:24:22Z">
        <w:r>
          <w:rPr/>
          <w:fldChar w:fldCharType="begin"/>
        </w:r>
      </w:del>
      <w:del w:id="200" w:author="20191115" w:date="2020-09-18T15:24:22Z">
        <w:r>
          <w:rPr/>
          <w:delInstrText xml:space="preserve"> HYPERLINK \l "_Toc24356" </w:delInstrText>
        </w:r>
      </w:del>
      <w:del w:id="201" w:author="20191115" w:date="2020-09-18T15:24:22Z">
        <w:r>
          <w:rPr/>
          <w:fldChar w:fldCharType="separate"/>
        </w:r>
      </w:del>
      <w:del w:id="202" w:author="20191115" w:date="2020-09-18T15:24:22Z">
        <w:r>
          <w:rPr/>
          <w:delText>5</w:delText>
        </w:r>
      </w:del>
      <w:del w:id="203" w:author="20191115" w:date="2020-09-18T15:24:22Z">
        <w:r>
          <w:rPr>
            <w:rFonts w:hint="eastAsia"/>
          </w:rPr>
          <w:delText xml:space="preserve"> 编辑分析</w:delText>
        </w:r>
      </w:del>
      <w:del w:id="204" w:author="20191115" w:date="2020-09-18T15:24:22Z">
        <w:r>
          <w:rPr/>
          <w:tab/>
        </w:r>
      </w:del>
      <w:del w:id="205" w:author="20191115" w:date="2020-09-18T15:24:22Z">
        <w:r>
          <w:rPr/>
          <w:fldChar w:fldCharType="begin"/>
        </w:r>
      </w:del>
      <w:del w:id="206" w:author="20191115" w:date="2020-09-18T15:24:22Z">
        <w:r>
          <w:rPr/>
          <w:delInstrText xml:space="preserve"> PAGEREF _Toc24356 </w:delInstrText>
        </w:r>
      </w:del>
      <w:del w:id="207" w:author="20191115" w:date="2020-09-18T15:24:22Z">
        <w:r>
          <w:rPr/>
          <w:fldChar w:fldCharType="separate"/>
        </w:r>
      </w:del>
      <w:del w:id="208" w:author="20191115" w:date="2020-09-18T15:24:22Z">
        <w:r>
          <w:rPr/>
          <w:delText>15</w:delText>
        </w:r>
      </w:del>
      <w:del w:id="209" w:author="20191115" w:date="2020-09-18T15:24:22Z">
        <w:r>
          <w:rPr/>
          <w:fldChar w:fldCharType="end"/>
        </w:r>
      </w:del>
      <w:del w:id="210" w:author="20191115" w:date="2020-09-18T15:24:22Z">
        <w:r>
          <w:rPr/>
          <w:fldChar w:fldCharType="end"/>
        </w:r>
      </w:del>
    </w:p>
    <w:p>
      <w:pPr>
        <w:pStyle w:val="11"/>
        <w:tabs>
          <w:tab w:val="right" w:leader="dot" w:pos="8306"/>
          <w:tab w:val="clear" w:pos="8296"/>
        </w:tabs>
        <w:rPr>
          <w:del w:id="211" w:author="20191115" w:date="2020-09-18T15:24:22Z"/>
        </w:rPr>
      </w:pPr>
      <w:del w:id="212" w:author="20191115" w:date="2020-09-18T15:24:22Z">
        <w:r>
          <w:rPr/>
          <w:fldChar w:fldCharType="begin"/>
        </w:r>
      </w:del>
      <w:del w:id="213" w:author="20191115" w:date="2020-09-18T15:24:22Z">
        <w:r>
          <w:rPr/>
          <w:delInstrText xml:space="preserve"> HYPERLINK \l "_Toc31650" </w:delInstrText>
        </w:r>
      </w:del>
      <w:del w:id="214" w:author="20191115" w:date="2020-09-18T15:24:22Z">
        <w:r>
          <w:rPr/>
          <w:fldChar w:fldCharType="separate"/>
        </w:r>
      </w:del>
      <w:del w:id="215" w:author="20191115" w:date="2020-09-18T15:24:22Z">
        <w:r>
          <w:rPr/>
          <w:delText>5</w:delText>
        </w:r>
      </w:del>
      <w:del w:id="216" w:author="20191115" w:date="2020-09-18T15:24:22Z">
        <w:r>
          <w:rPr>
            <w:rFonts w:hint="eastAsia"/>
          </w:rPr>
          <w:delText>.1</w:delText>
        </w:r>
      </w:del>
      <w:del w:id="217" w:author="20191115" w:date="2020-09-18T15:24:22Z">
        <w:r>
          <w:rPr/>
          <w:delText xml:space="preserve"> </w:delText>
        </w:r>
      </w:del>
      <w:del w:id="218" w:author="20191115" w:date="2020-09-18T15:24:22Z">
        <w:r>
          <w:rPr>
            <w:rFonts w:hint="eastAsia"/>
          </w:rPr>
          <w:delText>通用心电图编辑窗口</w:delText>
        </w:r>
      </w:del>
      <w:del w:id="219" w:author="20191115" w:date="2020-09-18T15:24:22Z">
        <w:r>
          <w:rPr/>
          <w:tab/>
        </w:r>
      </w:del>
      <w:del w:id="220" w:author="20191115" w:date="2020-09-18T15:24:22Z">
        <w:r>
          <w:rPr/>
          <w:fldChar w:fldCharType="begin"/>
        </w:r>
      </w:del>
      <w:del w:id="221" w:author="20191115" w:date="2020-09-18T15:24:22Z">
        <w:r>
          <w:rPr/>
          <w:delInstrText xml:space="preserve"> PAGEREF _Toc31650 </w:delInstrText>
        </w:r>
      </w:del>
      <w:del w:id="222" w:author="20191115" w:date="2020-09-18T15:24:22Z">
        <w:r>
          <w:rPr/>
          <w:fldChar w:fldCharType="separate"/>
        </w:r>
      </w:del>
      <w:del w:id="223" w:author="20191115" w:date="2020-09-18T15:24:22Z">
        <w:r>
          <w:rPr/>
          <w:delText>16</w:delText>
        </w:r>
      </w:del>
      <w:del w:id="224" w:author="20191115" w:date="2020-09-18T15:24:22Z">
        <w:r>
          <w:rPr/>
          <w:fldChar w:fldCharType="end"/>
        </w:r>
      </w:del>
      <w:del w:id="225" w:author="20191115" w:date="2020-09-18T15:24:22Z">
        <w:r>
          <w:rPr/>
          <w:fldChar w:fldCharType="end"/>
        </w:r>
      </w:del>
    </w:p>
    <w:p>
      <w:pPr>
        <w:pStyle w:val="6"/>
        <w:tabs>
          <w:tab w:val="right" w:leader="dot" w:pos="8306"/>
        </w:tabs>
        <w:ind w:left="960" w:firstLine="480"/>
        <w:rPr>
          <w:del w:id="226" w:author="20191115" w:date="2020-09-18T15:24:22Z"/>
        </w:rPr>
      </w:pPr>
      <w:del w:id="227" w:author="20191115" w:date="2020-09-18T15:24:22Z">
        <w:r>
          <w:rPr/>
          <w:fldChar w:fldCharType="begin"/>
        </w:r>
      </w:del>
      <w:del w:id="228" w:author="20191115" w:date="2020-09-18T15:24:22Z">
        <w:r>
          <w:rPr/>
          <w:delInstrText xml:space="preserve"> HYPERLINK \l "_Toc20852" </w:delInstrText>
        </w:r>
      </w:del>
      <w:del w:id="229" w:author="20191115" w:date="2020-09-18T15:24:22Z">
        <w:r>
          <w:rPr/>
          <w:fldChar w:fldCharType="separate"/>
        </w:r>
      </w:del>
      <w:del w:id="230" w:author="20191115" w:date="2020-09-18T15:24:22Z">
        <w:r>
          <w:rPr>
            <w:rFonts w:hint="eastAsia"/>
          </w:rPr>
          <w:delText>5.1.1 放大</w:delText>
        </w:r>
      </w:del>
      <w:del w:id="231" w:author="20191115" w:date="2020-09-18T15:24:22Z">
        <w:r>
          <w:rPr/>
          <w:delText>/缩小心电图</w:delText>
        </w:r>
      </w:del>
      <w:del w:id="232" w:author="20191115" w:date="2020-09-18T15:24:22Z">
        <w:r>
          <w:rPr/>
          <w:tab/>
        </w:r>
      </w:del>
      <w:del w:id="233" w:author="20191115" w:date="2020-09-18T15:24:22Z">
        <w:r>
          <w:rPr/>
          <w:fldChar w:fldCharType="begin"/>
        </w:r>
      </w:del>
      <w:del w:id="234" w:author="20191115" w:date="2020-09-18T15:24:22Z">
        <w:r>
          <w:rPr/>
          <w:delInstrText xml:space="preserve"> PAGEREF _Toc20852 </w:delInstrText>
        </w:r>
      </w:del>
      <w:del w:id="235" w:author="20191115" w:date="2020-09-18T15:24:22Z">
        <w:r>
          <w:rPr/>
          <w:fldChar w:fldCharType="separate"/>
        </w:r>
      </w:del>
      <w:del w:id="236" w:author="20191115" w:date="2020-09-18T15:24:22Z">
        <w:r>
          <w:rPr/>
          <w:delText>18</w:delText>
        </w:r>
      </w:del>
      <w:del w:id="237" w:author="20191115" w:date="2020-09-18T15:24:22Z">
        <w:r>
          <w:rPr/>
          <w:fldChar w:fldCharType="end"/>
        </w:r>
      </w:del>
      <w:del w:id="238" w:author="20191115" w:date="2020-09-18T15:24:22Z">
        <w:r>
          <w:rPr/>
          <w:fldChar w:fldCharType="end"/>
        </w:r>
      </w:del>
    </w:p>
    <w:p>
      <w:pPr>
        <w:pStyle w:val="6"/>
        <w:tabs>
          <w:tab w:val="right" w:leader="dot" w:pos="8306"/>
        </w:tabs>
        <w:ind w:left="960" w:firstLine="480"/>
        <w:rPr>
          <w:del w:id="239" w:author="20191115" w:date="2020-09-18T15:24:22Z"/>
        </w:rPr>
      </w:pPr>
      <w:del w:id="240" w:author="20191115" w:date="2020-09-18T15:24:22Z">
        <w:r>
          <w:rPr/>
          <w:fldChar w:fldCharType="begin"/>
        </w:r>
      </w:del>
      <w:del w:id="241" w:author="20191115" w:date="2020-09-18T15:24:22Z">
        <w:r>
          <w:rPr/>
          <w:delInstrText xml:space="preserve"> HYPERLINK \l "_Toc3005" </w:delInstrText>
        </w:r>
      </w:del>
      <w:del w:id="242" w:author="20191115" w:date="2020-09-18T15:24:22Z">
        <w:r>
          <w:rPr/>
          <w:fldChar w:fldCharType="separate"/>
        </w:r>
      </w:del>
      <w:del w:id="243" w:author="20191115" w:date="2020-09-18T15:24:22Z">
        <w:r>
          <w:rPr>
            <w:rFonts w:hint="eastAsia"/>
          </w:rPr>
          <w:delText>5.1.2 插入心搏</w:delText>
        </w:r>
      </w:del>
      <w:del w:id="244" w:author="20191115" w:date="2020-09-18T15:24:22Z">
        <w:r>
          <w:rPr/>
          <w:tab/>
        </w:r>
      </w:del>
      <w:del w:id="245" w:author="20191115" w:date="2020-09-18T15:24:22Z">
        <w:r>
          <w:rPr/>
          <w:fldChar w:fldCharType="begin"/>
        </w:r>
      </w:del>
      <w:del w:id="246" w:author="20191115" w:date="2020-09-18T15:24:22Z">
        <w:r>
          <w:rPr/>
          <w:delInstrText xml:space="preserve"> PAGEREF _Toc3005 </w:delInstrText>
        </w:r>
      </w:del>
      <w:del w:id="247" w:author="20191115" w:date="2020-09-18T15:24:22Z">
        <w:r>
          <w:rPr/>
          <w:fldChar w:fldCharType="separate"/>
        </w:r>
      </w:del>
      <w:del w:id="248" w:author="20191115" w:date="2020-09-18T15:24:22Z">
        <w:r>
          <w:rPr/>
          <w:delText>18</w:delText>
        </w:r>
      </w:del>
      <w:del w:id="249" w:author="20191115" w:date="2020-09-18T15:24:22Z">
        <w:r>
          <w:rPr/>
          <w:fldChar w:fldCharType="end"/>
        </w:r>
      </w:del>
      <w:del w:id="250" w:author="20191115" w:date="2020-09-18T15:24:22Z">
        <w:r>
          <w:rPr/>
          <w:fldChar w:fldCharType="end"/>
        </w:r>
      </w:del>
    </w:p>
    <w:p>
      <w:pPr>
        <w:pStyle w:val="6"/>
        <w:tabs>
          <w:tab w:val="right" w:leader="dot" w:pos="8306"/>
        </w:tabs>
        <w:ind w:left="960" w:firstLine="480"/>
        <w:rPr>
          <w:del w:id="251" w:author="20191115" w:date="2020-09-18T15:24:22Z"/>
        </w:rPr>
      </w:pPr>
      <w:del w:id="252" w:author="20191115" w:date="2020-09-18T15:24:22Z">
        <w:r>
          <w:rPr/>
          <w:fldChar w:fldCharType="begin"/>
        </w:r>
      </w:del>
      <w:del w:id="253" w:author="20191115" w:date="2020-09-18T15:24:22Z">
        <w:r>
          <w:rPr/>
          <w:delInstrText xml:space="preserve"> HYPERLINK \l "_Toc7225" </w:delInstrText>
        </w:r>
      </w:del>
      <w:del w:id="254" w:author="20191115" w:date="2020-09-18T15:24:22Z">
        <w:r>
          <w:rPr/>
          <w:fldChar w:fldCharType="separate"/>
        </w:r>
      </w:del>
      <w:del w:id="255" w:author="20191115" w:date="2020-09-18T15:24:22Z">
        <w:r>
          <w:rPr>
            <w:rFonts w:hint="eastAsia"/>
          </w:rPr>
          <w:delText>5.1.3 删除心搏</w:delText>
        </w:r>
      </w:del>
      <w:del w:id="256" w:author="20191115" w:date="2020-09-18T15:24:22Z">
        <w:r>
          <w:rPr/>
          <w:tab/>
        </w:r>
      </w:del>
      <w:del w:id="257" w:author="20191115" w:date="2020-09-18T15:24:22Z">
        <w:r>
          <w:rPr/>
          <w:fldChar w:fldCharType="begin"/>
        </w:r>
      </w:del>
      <w:del w:id="258" w:author="20191115" w:date="2020-09-18T15:24:22Z">
        <w:r>
          <w:rPr/>
          <w:delInstrText xml:space="preserve"> PAGEREF _Toc7225 </w:delInstrText>
        </w:r>
      </w:del>
      <w:del w:id="259" w:author="20191115" w:date="2020-09-18T15:24:22Z">
        <w:r>
          <w:rPr/>
          <w:fldChar w:fldCharType="separate"/>
        </w:r>
      </w:del>
      <w:del w:id="260" w:author="20191115" w:date="2020-09-18T15:24:22Z">
        <w:r>
          <w:rPr/>
          <w:delText>19</w:delText>
        </w:r>
      </w:del>
      <w:del w:id="261" w:author="20191115" w:date="2020-09-18T15:24:22Z">
        <w:r>
          <w:rPr/>
          <w:fldChar w:fldCharType="end"/>
        </w:r>
      </w:del>
      <w:del w:id="262" w:author="20191115" w:date="2020-09-18T15:24:22Z">
        <w:r>
          <w:rPr/>
          <w:fldChar w:fldCharType="end"/>
        </w:r>
      </w:del>
    </w:p>
    <w:p>
      <w:pPr>
        <w:pStyle w:val="6"/>
        <w:tabs>
          <w:tab w:val="right" w:leader="dot" w:pos="8306"/>
        </w:tabs>
        <w:ind w:left="960" w:firstLine="480"/>
        <w:rPr>
          <w:del w:id="263" w:author="20191115" w:date="2020-09-18T15:24:22Z"/>
        </w:rPr>
      </w:pPr>
      <w:del w:id="264" w:author="20191115" w:date="2020-09-18T15:24:22Z">
        <w:r>
          <w:rPr/>
          <w:fldChar w:fldCharType="begin"/>
        </w:r>
      </w:del>
      <w:del w:id="265" w:author="20191115" w:date="2020-09-18T15:24:22Z">
        <w:r>
          <w:rPr/>
          <w:delInstrText xml:space="preserve"> HYPERLINK \l "_Toc2496" </w:delInstrText>
        </w:r>
      </w:del>
      <w:del w:id="266" w:author="20191115" w:date="2020-09-18T15:24:22Z">
        <w:r>
          <w:rPr/>
          <w:fldChar w:fldCharType="separate"/>
        </w:r>
      </w:del>
      <w:del w:id="267" w:author="20191115" w:date="2020-09-18T15:24:22Z">
        <w:r>
          <w:rPr>
            <w:rFonts w:hint="eastAsia"/>
          </w:rPr>
          <w:delText>5.1.4 修改心搏</w:delText>
        </w:r>
      </w:del>
      <w:del w:id="268" w:author="20191115" w:date="2020-09-18T15:24:22Z">
        <w:r>
          <w:rPr/>
          <w:tab/>
        </w:r>
      </w:del>
      <w:del w:id="269" w:author="20191115" w:date="2020-09-18T15:24:22Z">
        <w:r>
          <w:rPr/>
          <w:fldChar w:fldCharType="begin"/>
        </w:r>
      </w:del>
      <w:del w:id="270" w:author="20191115" w:date="2020-09-18T15:24:22Z">
        <w:r>
          <w:rPr/>
          <w:delInstrText xml:space="preserve"> PAGEREF _Toc2496 </w:delInstrText>
        </w:r>
      </w:del>
      <w:del w:id="271" w:author="20191115" w:date="2020-09-18T15:24:22Z">
        <w:r>
          <w:rPr/>
          <w:fldChar w:fldCharType="separate"/>
        </w:r>
      </w:del>
      <w:del w:id="272" w:author="20191115" w:date="2020-09-18T15:24:22Z">
        <w:r>
          <w:rPr/>
          <w:delText>19</w:delText>
        </w:r>
      </w:del>
      <w:del w:id="273" w:author="20191115" w:date="2020-09-18T15:24:22Z">
        <w:r>
          <w:rPr/>
          <w:fldChar w:fldCharType="end"/>
        </w:r>
      </w:del>
      <w:del w:id="274" w:author="20191115" w:date="2020-09-18T15:24:22Z">
        <w:r>
          <w:rPr/>
          <w:fldChar w:fldCharType="end"/>
        </w:r>
      </w:del>
    </w:p>
    <w:p>
      <w:pPr>
        <w:pStyle w:val="6"/>
        <w:tabs>
          <w:tab w:val="right" w:leader="dot" w:pos="8306"/>
        </w:tabs>
        <w:ind w:left="960" w:firstLine="480"/>
        <w:rPr>
          <w:del w:id="275" w:author="20191115" w:date="2020-09-18T15:24:22Z"/>
        </w:rPr>
      </w:pPr>
      <w:del w:id="276" w:author="20191115" w:date="2020-09-18T15:24:22Z">
        <w:r>
          <w:rPr/>
          <w:fldChar w:fldCharType="begin"/>
        </w:r>
      </w:del>
      <w:del w:id="277" w:author="20191115" w:date="2020-09-18T15:24:22Z">
        <w:r>
          <w:rPr/>
          <w:delInstrText xml:space="preserve"> HYPERLINK \l "_Toc13027" </w:delInstrText>
        </w:r>
      </w:del>
      <w:del w:id="278" w:author="20191115" w:date="2020-09-18T15:24:22Z">
        <w:r>
          <w:rPr/>
          <w:fldChar w:fldCharType="separate"/>
        </w:r>
      </w:del>
      <w:del w:id="279" w:author="20191115" w:date="2020-09-18T15:24:22Z">
        <w:r>
          <w:rPr>
            <w:rFonts w:hint="eastAsia"/>
          </w:rPr>
          <w:delText>5.1.5 测量心电图</w:delText>
        </w:r>
      </w:del>
      <w:del w:id="280" w:author="20191115" w:date="2020-09-18T15:24:22Z">
        <w:r>
          <w:rPr/>
          <w:tab/>
        </w:r>
      </w:del>
      <w:del w:id="281" w:author="20191115" w:date="2020-09-18T15:24:22Z">
        <w:r>
          <w:rPr/>
          <w:fldChar w:fldCharType="begin"/>
        </w:r>
      </w:del>
      <w:del w:id="282" w:author="20191115" w:date="2020-09-18T15:24:22Z">
        <w:r>
          <w:rPr/>
          <w:delInstrText xml:space="preserve"> PAGEREF _Toc13027 </w:delInstrText>
        </w:r>
      </w:del>
      <w:del w:id="283" w:author="20191115" w:date="2020-09-18T15:24:22Z">
        <w:r>
          <w:rPr/>
          <w:fldChar w:fldCharType="separate"/>
        </w:r>
      </w:del>
      <w:del w:id="284" w:author="20191115" w:date="2020-09-18T15:24:22Z">
        <w:r>
          <w:rPr/>
          <w:delText>20</w:delText>
        </w:r>
      </w:del>
      <w:del w:id="285" w:author="20191115" w:date="2020-09-18T15:24:22Z">
        <w:r>
          <w:rPr/>
          <w:fldChar w:fldCharType="end"/>
        </w:r>
      </w:del>
      <w:del w:id="286" w:author="20191115" w:date="2020-09-18T15:24:22Z">
        <w:r>
          <w:rPr/>
          <w:fldChar w:fldCharType="end"/>
        </w:r>
      </w:del>
    </w:p>
    <w:p>
      <w:pPr>
        <w:pStyle w:val="6"/>
        <w:tabs>
          <w:tab w:val="right" w:leader="dot" w:pos="8306"/>
        </w:tabs>
        <w:ind w:left="960" w:firstLine="480"/>
        <w:rPr>
          <w:del w:id="287" w:author="20191115" w:date="2020-09-18T15:24:22Z"/>
        </w:rPr>
      </w:pPr>
      <w:del w:id="288" w:author="20191115" w:date="2020-09-18T15:24:22Z">
        <w:r>
          <w:rPr/>
          <w:fldChar w:fldCharType="begin"/>
        </w:r>
      </w:del>
      <w:del w:id="289" w:author="20191115" w:date="2020-09-18T15:24:22Z">
        <w:r>
          <w:rPr/>
          <w:delInstrText xml:space="preserve"> HYPERLINK \l "_Toc6917" </w:delInstrText>
        </w:r>
      </w:del>
      <w:del w:id="290" w:author="20191115" w:date="2020-09-18T15:24:22Z">
        <w:r>
          <w:rPr/>
          <w:fldChar w:fldCharType="separate"/>
        </w:r>
      </w:del>
      <w:del w:id="291" w:author="20191115" w:date="2020-09-18T15:24:22Z">
        <w:r>
          <w:rPr>
            <w:rFonts w:hint="eastAsia"/>
          </w:rPr>
          <w:delText>5.1.6 快速浏览心电图</w:delText>
        </w:r>
      </w:del>
      <w:del w:id="292" w:author="20191115" w:date="2020-09-18T15:24:22Z">
        <w:r>
          <w:rPr/>
          <w:tab/>
        </w:r>
      </w:del>
      <w:del w:id="293" w:author="20191115" w:date="2020-09-18T15:24:22Z">
        <w:r>
          <w:rPr/>
          <w:fldChar w:fldCharType="begin"/>
        </w:r>
      </w:del>
      <w:del w:id="294" w:author="20191115" w:date="2020-09-18T15:24:22Z">
        <w:r>
          <w:rPr/>
          <w:delInstrText xml:space="preserve"> PAGEREF _Toc6917 </w:delInstrText>
        </w:r>
      </w:del>
      <w:del w:id="295" w:author="20191115" w:date="2020-09-18T15:24:22Z">
        <w:r>
          <w:rPr/>
          <w:fldChar w:fldCharType="separate"/>
        </w:r>
      </w:del>
      <w:del w:id="296" w:author="20191115" w:date="2020-09-18T15:24:22Z">
        <w:r>
          <w:rPr/>
          <w:delText>21</w:delText>
        </w:r>
      </w:del>
      <w:del w:id="297" w:author="20191115" w:date="2020-09-18T15:24:22Z">
        <w:r>
          <w:rPr/>
          <w:fldChar w:fldCharType="end"/>
        </w:r>
      </w:del>
      <w:del w:id="298" w:author="20191115" w:date="2020-09-18T15:24:22Z">
        <w:r>
          <w:rPr/>
          <w:fldChar w:fldCharType="end"/>
        </w:r>
      </w:del>
    </w:p>
    <w:p>
      <w:pPr>
        <w:pStyle w:val="6"/>
        <w:tabs>
          <w:tab w:val="right" w:leader="dot" w:pos="8306"/>
        </w:tabs>
        <w:ind w:left="960" w:firstLine="480"/>
        <w:rPr>
          <w:del w:id="299" w:author="20191115" w:date="2020-09-18T15:24:22Z"/>
        </w:rPr>
      </w:pPr>
      <w:del w:id="300" w:author="20191115" w:date="2020-09-18T15:24:22Z">
        <w:r>
          <w:rPr/>
          <w:fldChar w:fldCharType="begin"/>
        </w:r>
      </w:del>
      <w:del w:id="301" w:author="20191115" w:date="2020-09-18T15:24:22Z">
        <w:r>
          <w:rPr/>
          <w:delInstrText xml:space="preserve"> HYPERLINK \l "_Toc19946" </w:delInstrText>
        </w:r>
      </w:del>
      <w:del w:id="302" w:author="20191115" w:date="2020-09-18T15:24:22Z">
        <w:r>
          <w:rPr/>
          <w:fldChar w:fldCharType="separate"/>
        </w:r>
      </w:del>
      <w:del w:id="303" w:author="20191115" w:date="2020-09-18T15:24:22Z">
        <w:r>
          <w:rPr>
            <w:rFonts w:hint="eastAsia"/>
          </w:rPr>
          <w:delText>5.1.7 保存心电片段图</w:delText>
        </w:r>
      </w:del>
      <w:del w:id="304" w:author="20191115" w:date="2020-09-18T15:24:22Z">
        <w:r>
          <w:rPr/>
          <w:tab/>
        </w:r>
      </w:del>
      <w:del w:id="305" w:author="20191115" w:date="2020-09-18T15:24:22Z">
        <w:r>
          <w:rPr/>
          <w:fldChar w:fldCharType="begin"/>
        </w:r>
      </w:del>
      <w:del w:id="306" w:author="20191115" w:date="2020-09-18T15:24:22Z">
        <w:r>
          <w:rPr/>
          <w:delInstrText xml:space="preserve"> PAGEREF _Toc19946 </w:delInstrText>
        </w:r>
      </w:del>
      <w:del w:id="307" w:author="20191115" w:date="2020-09-18T15:24:22Z">
        <w:r>
          <w:rPr/>
          <w:fldChar w:fldCharType="separate"/>
        </w:r>
      </w:del>
      <w:del w:id="308" w:author="20191115" w:date="2020-09-18T15:24:22Z">
        <w:r>
          <w:rPr/>
          <w:delText>21</w:delText>
        </w:r>
      </w:del>
      <w:del w:id="309" w:author="20191115" w:date="2020-09-18T15:24:22Z">
        <w:r>
          <w:rPr/>
          <w:fldChar w:fldCharType="end"/>
        </w:r>
      </w:del>
      <w:del w:id="310" w:author="20191115" w:date="2020-09-18T15:24:22Z">
        <w:r>
          <w:rPr/>
          <w:fldChar w:fldCharType="end"/>
        </w:r>
      </w:del>
    </w:p>
    <w:p>
      <w:pPr>
        <w:pStyle w:val="6"/>
        <w:tabs>
          <w:tab w:val="right" w:leader="dot" w:pos="8306"/>
        </w:tabs>
        <w:ind w:left="960" w:firstLine="480"/>
        <w:rPr>
          <w:del w:id="311" w:author="20191115" w:date="2020-09-18T15:24:22Z"/>
        </w:rPr>
      </w:pPr>
      <w:del w:id="312" w:author="20191115" w:date="2020-09-18T15:24:22Z">
        <w:r>
          <w:rPr/>
          <w:fldChar w:fldCharType="begin"/>
        </w:r>
      </w:del>
      <w:del w:id="313" w:author="20191115" w:date="2020-09-18T15:24:22Z">
        <w:r>
          <w:rPr/>
          <w:delInstrText xml:space="preserve"> HYPERLINK \l "_Toc29071" </w:delInstrText>
        </w:r>
      </w:del>
      <w:del w:id="314" w:author="20191115" w:date="2020-09-18T15:24:22Z">
        <w:r>
          <w:rPr/>
          <w:fldChar w:fldCharType="separate"/>
        </w:r>
      </w:del>
      <w:del w:id="315" w:author="20191115" w:date="2020-09-18T15:24:22Z">
        <w:r>
          <w:rPr>
            <w:rFonts w:hint="eastAsia"/>
          </w:rPr>
          <w:delText>5.1.8 即时打印心电图</w:delText>
        </w:r>
      </w:del>
      <w:del w:id="316" w:author="20191115" w:date="2020-09-18T15:24:22Z">
        <w:r>
          <w:rPr/>
          <w:tab/>
        </w:r>
      </w:del>
      <w:del w:id="317" w:author="20191115" w:date="2020-09-18T15:24:22Z">
        <w:r>
          <w:rPr/>
          <w:fldChar w:fldCharType="begin"/>
        </w:r>
      </w:del>
      <w:del w:id="318" w:author="20191115" w:date="2020-09-18T15:24:22Z">
        <w:r>
          <w:rPr/>
          <w:delInstrText xml:space="preserve"> PAGEREF _Toc29071 </w:delInstrText>
        </w:r>
      </w:del>
      <w:del w:id="319" w:author="20191115" w:date="2020-09-18T15:24:22Z">
        <w:r>
          <w:rPr/>
          <w:fldChar w:fldCharType="separate"/>
        </w:r>
      </w:del>
      <w:del w:id="320" w:author="20191115" w:date="2020-09-18T15:24:22Z">
        <w:r>
          <w:rPr/>
          <w:delText>22</w:delText>
        </w:r>
      </w:del>
      <w:del w:id="321" w:author="20191115" w:date="2020-09-18T15:24:22Z">
        <w:r>
          <w:rPr/>
          <w:fldChar w:fldCharType="end"/>
        </w:r>
      </w:del>
      <w:del w:id="322" w:author="20191115" w:date="2020-09-18T15:24:22Z">
        <w:r>
          <w:rPr/>
          <w:fldChar w:fldCharType="end"/>
        </w:r>
      </w:del>
    </w:p>
    <w:p>
      <w:pPr>
        <w:pStyle w:val="6"/>
        <w:tabs>
          <w:tab w:val="right" w:leader="dot" w:pos="8306"/>
        </w:tabs>
        <w:ind w:left="960" w:firstLine="480"/>
        <w:rPr>
          <w:del w:id="323" w:author="20191115" w:date="2020-09-18T15:24:22Z"/>
        </w:rPr>
      </w:pPr>
      <w:del w:id="324" w:author="20191115" w:date="2020-09-18T15:24:22Z">
        <w:r>
          <w:rPr/>
          <w:fldChar w:fldCharType="begin"/>
        </w:r>
      </w:del>
      <w:del w:id="325" w:author="20191115" w:date="2020-09-18T15:24:22Z">
        <w:r>
          <w:rPr/>
          <w:delInstrText xml:space="preserve"> HYPERLINK \l "_Toc5911" </w:delInstrText>
        </w:r>
      </w:del>
      <w:del w:id="326" w:author="20191115" w:date="2020-09-18T15:24:22Z">
        <w:r>
          <w:rPr/>
          <w:fldChar w:fldCharType="separate"/>
        </w:r>
      </w:del>
      <w:del w:id="327" w:author="20191115" w:date="2020-09-18T15:24:22Z">
        <w:r>
          <w:rPr>
            <w:rFonts w:hint="eastAsia"/>
          </w:rPr>
          <w:delText>5.1.9 自定义心律失常事件</w:delText>
        </w:r>
      </w:del>
      <w:del w:id="328" w:author="20191115" w:date="2020-09-18T15:24:22Z">
        <w:r>
          <w:rPr/>
          <w:tab/>
        </w:r>
      </w:del>
      <w:del w:id="329" w:author="20191115" w:date="2020-09-18T15:24:22Z">
        <w:r>
          <w:rPr/>
          <w:fldChar w:fldCharType="begin"/>
        </w:r>
      </w:del>
      <w:del w:id="330" w:author="20191115" w:date="2020-09-18T15:24:22Z">
        <w:r>
          <w:rPr/>
          <w:delInstrText xml:space="preserve"> PAGEREF _Toc5911 </w:delInstrText>
        </w:r>
      </w:del>
      <w:del w:id="331" w:author="20191115" w:date="2020-09-18T15:24:22Z">
        <w:r>
          <w:rPr/>
          <w:fldChar w:fldCharType="separate"/>
        </w:r>
      </w:del>
      <w:del w:id="332" w:author="20191115" w:date="2020-09-18T15:24:22Z">
        <w:r>
          <w:rPr/>
          <w:delText>23</w:delText>
        </w:r>
      </w:del>
      <w:del w:id="333" w:author="20191115" w:date="2020-09-18T15:24:22Z">
        <w:r>
          <w:rPr/>
          <w:fldChar w:fldCharType="end"/>
        </w:r>
      </w:del>
      <w:del w:id="334" w:author="20191115" w:date="2020-09-18T15:24:22Z">
        <w:r>
          <w:rPr/>
          <w:fldChar w:fldCharType="end"/>
        </w:r>
      </w:del>
    </w:p>
    <w:p>
      <w:pPr>
        <w:pStyle w:val="11"/>
        <w:tabs>
          <w:tab w:val="right" w:leader="dot" w:pos="8306"/>
          <w:tab w:val="clear" w:pos="8296"/>
        </w:tabs>
        <w:rPr>
          <w:del w:id="335" w:author="20191115" w:date="2020-09-18T15:24:22Z"/>
        </w:rPr>
      </w:pPr>
      <w:del w:id="336" w:author="20191115" w:date="2020-09-18T15:24:22Z">
        <w:r>
          <w:rPr/>
          <w:fldChar w:fldCharType="begin"/>
        </w:r>
      </w:del>
      <w:del w:id="337" w:author="20191115" w:date="2020-09-18T15:24:22Z">
        <w:r>
          <w:rPr/>
          <w:delInstrText xml:space="preserve"> HYPERLINK \l "_Toc25799" </w:delInstrText>
        </w:r>
      </w:del>
      <w:del w:id="338" w:author="20191115" w:date="2020-09-18T15:24:22Z">
        <w:r>
          <w:rPr/>
          <w:fldChar w:fldCharType="separate"/>
        </w:r>
      </w:del>
      <w:del w:id="339" w:author="20191115" w:date="2020-09-18T15:24:22Z">
        <w:r>
          <w:rPr/>
          <w:delText>5</w:delText>
        </w:r>
      </w:del>
      <w:del w:id="340" w:author="20191115" w:date="2020-09-18T15:24:22Z">
        <w:r>
          <w:rPr>
            <w:rFonts w:hint="eastAsia"/>
          </w:rPr>
          <w:delText>.2</w:delText>
        </w:r>
      </w:del>
      <w:del w:id="341" w:author="20191115" w:date="2020-09-18T15:24:22Z">
        <w:r>
          <w:rPr/>
          <w:delText xml:space="preserve"> </w:delText>
        </w:r>
      </w:del>
      <w:del w:id="342" w:author="20191115" w:date="2020-09-18T15:24:22Z">
        <w:r>
          <w:rPr>
            <w:rFonts w:hint="eastAsia"/>
          </w:rPr>
          <w:delText>患者信息</w:delText>
        </w:r>
      </w:del>
      <w:del w:id="343" w:author="20191115" w:date="2020-09-18T15:24:22Z">
        <w:r>
          <w:rPr/>
          <w:tab/>
        </w:r>
      </w:del>
      <w:del w:id="344" w:author="20191115" w:date="2020-09-18T15:24:22Z">
        <w:r>
          <w:rPr/>
          <w:fldChar w:fldCharType="begin"/>
        </w:r>
      </w:del>
      <w:del w:id="345" w:author="20191115" w:date="2020-09-18T15:24:22Z">
        <w:r>
          <w:rPr/>
          <w:delInstrText xml:space="preserve"> PAGEREF _Toc25799 </w:delInstrText>
        </w:r>
      </w:del>
      <w:del w:id="346" w:author="20191115" w:date="2020-09-18T15:24:22Z">
        <w:r>
          <w:rPr/>
          <w:fldChar w:fldCharType="separate"/>
        </w:r>
      </w:del>
      <w:del w:id="347" w:author="20191115" w:date="2020-09-18T15:24:22Z">
        <w:r>
          <w:rPr/>
          <w:delText>24</w:delText>
        </w:r>
      </w:del>
      <w:del w:id="348" w:author="20191115" w:date="2020-09-18T15:24:22Z">
        <w:r>
          <w:rPr/>
          <w:fldChar w:fldCharType="end"/>
        </w:r>
      </w:del>
      <w:del w:id="349" w:author="20191115" w:date="2020-09-18T15:24:22Z">
        <w:r>
          <w:rPr/>
          <w:fldChar w:fldCharType="end"/>
        </w:r>
      </w:del>
    </w:p>
    <w:p>
      <w:pPr>
        <w:pStyle w:val="6"/>
        <w:tabs>
          <w:tab w:val="right" w:leader="dot" w:pos="8306"/>
        </w:tabs>
        <w:ind w:left="960" w:firstLine="480"/>
        <w:rPr>
          <w:del w:id="350" w:author="20191115" w:date="2020-09-18T15:24:22Z"/>
        </w:rPr>
      </w:pPr>
      <w:del w:id="351" w:author="20191115" w:date="2020-09-18T15:24:22Z">
        <w:r>
          <w:rPr/>
          <w:fldChar w:fldCharType="begin"/>
        </w:r>
      </w:del>
      <w:del w:id="352" w:author="20191115" w:date="2020-09-18T15:24:22Z">
        <w:r>
          <w:rPr/>
          <w:delInstrText xml:space="preserve"> HYPERLINK \l "_Toc12751" </w:delInstrText>
        </w:r>
      </w:del>
      <w:del w:id="353" w:author="20191115" w:date="2020-09-18T15:24:22Z">
        <w:r>
          <w:rPr/>
          <w:fldChar w:fldCharType="separate"/>
        </w:r>
      </w:del>
      <w:del w:id="354" w:author="20191115" w:date="2020-09-18T15:24:22Z">
        <w:r>
          <w:rPr>
            <w:rFonts w:hint="eastAsia"/>
          </w:rPr>
          <w:delText>5.2.1 区域说明</w:delText>
        </w:r>
      </w:del>
      <w:del w:id="355" w:author="20191115" w:date="2020-09-18T15:24:22Z">
        <w:r>
          <w:rPr/>
          <w:tab/>
        </w:r>
      </w:del>
      <w:del w:id="356" w:author="20191115" w:date="2020-09-18T15:24:22Z">
        <w:r>
          <w:rPr/>
          <w:fldChar w:fldCharType="begin"/>
        </w:r>
      </w:del>
      <w:del w:id="357" w:author="20191115" w:date="2020-09-18T15:24:22Z">
        <w:r>
          <w:rPr/>
          <w:delInstrText xml:space="preserve"> PAGEREF _Toc12751 </w:delInstrText>
        </w:r>
      </w:del>
      <w:del w:id="358" w:author="20191115" w:date="2020-09-18T15:24:22Z">
        <w:r>
          <w:rPr/>
          <w:fldChar w:fldCharType="separate"/>
        </w:r>
      </w:del>
      <w:del w:id="359" w:author="20191115" w:date="2020-09-18T15:24:22Z">
        <w:r>
          <w:rPr/>
          <w:delText>24</w:delText>
        </w:r>
      </w:del>
      <w:del w:id="360" w:author="20191115" w:date="2020-09-18T15:24:22Z">
        <w:r>
          <w:rPr/>
          <w:fldChar w:fldCharType="end"/>
        </w:r>
      </w:del>
      <w:del w:id="361" w:author="20191115" w:date="2020-09-18T15:24:22Z">
        <w:r>
          <w:rPr/>
          <w:fldChar w:fldCharType="end"/>
        </w:r>
      </w:del>
    </w:p>
    <w:p>
      <w:pPr>
        <w:pStyle w:val="6"/>
        <w:tabs>
          <w:tab w:val="right" w:leader="dot" w:pos="8306"/>
        </w:tabs>
        <w:ind w:left="960" w:firstLine="480"/>
        <w:rPr>
          <w:del w:id="362" w:author="20191115" w:date="2020-09-18T15:24:22Z"/>
        </w:rPr>
      </w:pPr>
      <w:del w:id="363" w:author="20191115" w:date="2020-09-18T15:24:22Z">
        <w:r>
          <w:rPr/>
          <w:fldChar w:fldCharType="begin"/>
        </w:r>
      </w:del>
      <w:del w:id="364" w:author="20191115" w:date="2020-09-18T15:24:22Z">
        <w:r>
          <w:rPr/>
          <w:delInstrText xml:space="preserve"> HYPERLINK \l "_Toc5532" </w:delInstrText>
        </w:r>
      </w:del>
      <w:del w:id="365" w:author="20191115" w:date="2020-09-18T15:24:22Z">
        <w:r>
          <w:rPr/>
          <w:fldChar w:fldCharType="separate"/>
        </w:r>
      </w:del>
      <w:del w:id="366" w:author="20191115" w:date="2020-09-18T15:24:22Z">
        <w:r>
          <w:rPr>
            <w:rFonts w:hint="eastAsia"/>
          </w:rPr>
          <w:delText>5.2.2 分析参数设置</w:delText>
        </w:r>
      </w:del>
      <w:del w:id="367" w:author="20191115" w:date="2020-09-18T15:24:22Z">
        <w:r>
          <w:rPr/>
          <w:tab/>
        </w:r>
      </w:del>
      <w:del w:id="368" w:author="20191115" w:date="2020-09-18T15:24:22Z">
        <w:r>
          <w:rPr/>
          <w:fldChar w:fldCharType="begin"/>
        </w:r>
      </w:del>
      <w:del w:id="369" w:author="20191115" w:date="2020-09-18T15:24:22Z">
        <w:r>
          <w:rPr/>
          <w:delInstrText xml:space="preserve"> PAGEREF _Toc5532 </w:delInstrText>
        </w:r>
      </w:del>
      <w:del w:id="370" w:author="20191115" w:date="2020-09-18T15:24:22Z">
        <w:r>
          <w:rPr/>
          <w:fldChar w:fldCharType="separate"/>
        </w:r>
      </w:del>
      <w:del w:id="371" w:author="20191115" w:date="2020-09-18T15:24:22Z">
        <w:r>
          <w:rPr/>
          <w:delText>25</w:delText>
        </w:r>
      </w:del>
      <w:del w:id="372" w:author="20191115" w:date="2020-09-18T15:24:22Z">
        <w:r>
          <w:rPr/>
          <w:fldChar w:fldCharType="end"/>
        </w:r>
      </w:del>
      <w:del w:id="373" w:author="20191115" w:date="2020-09-18T15:24:22Z">
        <w:r>
          <w:rPr/>
          <w:fldChar w:fldCharType="end"/>
        </w:r>
      </w:del>
    </w:p>
    <w:p>
      <w:pPr>
        <w:pStyle w:val="6"/>
        <w:tabs>
          <w:tab w:val="right" w:leader="dot" w:pos="8306"/>
        </w:tabs>
        <w:ind w:left="960" w:firstLine="480"/>
        <w:rPr>
          <w:del w:id="374" w:author="20191115" w:date="2020-09-18T15:24:22Z"/>
        </w:rPr>
      </w:pPr>
      <w:del w:id="375" w:author="20191115" w:date="2020-09-18T15:24:22Z">
        <w:r>
          <w:rPr/>
          <w:fldChar w:fldCharType="begin"/>
        </w:r>
      </w:del>
      <w:del w:id="376" w:author="20191115" w:date="2020-09-18T15:24:22Z">
        <w:r>
          <w:rPr/>
          <w:delInstrText xml:space="preserve"> HYPERLINK \l "_Toc506" </w:delInstrText>
        </w:r>
      </w:del>
      <w:del w:id="377" w:author="20191115" w:date="2020-09-18T15:24:22Z">
        <w:r>
          <w:rPr/>
          <w:fldChar w:fldCharType="separate"/>
        </w:r>
      </w:del>
      <w:del w:id="378" w:author="20191115" w:date="2020-09-18T15:24:22Z">
        <w:r>
          <w:rPr>
            <w:rFonts w:hint="eastAsia"/>
          </w:rPr>
          <w:delText>5.2.3 重新分析</w:delText>
        </w:r>
      </w:del>
      <w:del w:id="379" w:author="20191115" w:date="2020-09-18T15:24:22Z">
        <w:r>
          <w:rPr/>
          <w:tab/>
        </w:r>
      </w:del>
      <w:del w:id="380" w:author="20191115" w:date="2020-09-18T15:24:22Z">
        <w:r>
          <w:rPr/>
          <w:fldChar w:fldCharType="begin"/>
        </w:r>
      </w:del>
      <w:del w:id="381" w:author="20191115" w:date="2020-09-18T15:24:22Z">
        <w:r>
          <w:rPr/>
          <w:delInstrText xml:space="preserve"> PAGEREF _Toc506 </w:delInstrText>
        </w:r>
      </w:del>
      <w:del w:id="382" w:author="20191115" w:date="2020-09-18T15:24:22Z">
        <w:r>
          <w:rPr/>
          <w:fldChar w:fldCharType="separate"/>
        </w:r>
      </w:del>
      <w:del w:id="383" w:author="20191115" w:date="2020-09-18T15:24:22Z">
        <w:r>
          <w:rPr/>
          <w:delText>26</w:delText>
        </w:r>
      </w:del>
      <w:del w:id="384" w:author="20191115" w:date="2020-09-18T15:24:22Z">
        <w:r>
          <w:rPr/>
          <w:fldChar w:fldCharType="end"/>
        </w:r>
      </w:del>
      <w:del w:id="385" w:author="20191115" w:date="2020-09-18T15:24:22Z">
        <w:r>
          <w:rPr/>
          <w:fldChar w:fldCharType="end"/>
        </w:r>
      </w:del>
    </w:p>
    <w:p>
      <w:pPr>
        <w:pStyle w:val="11"/>
        <w:tabs>
          <w:tab w:val="right" w:leader="dot" w:pos="8306"/>
          <w:tab w:val="clear" w:pos="8296"/>
        </w:tabs>
        <w:rPr>
          <w:del w:id="386" w:author="20191115" w:date="2020-09-18T15:24:22Z"/>
        </w:rPr>
      </w:pPr>
      <w:del w:id="387" w:author="20191115" w:date="2020-09-18T15:24:22Z">
        <w:r>
          <w:rPr/>
          <w:fldChar w:fldCharType="begin"/>
        </w:r>
      </w:del>
      <w:del w:id="388" w:author="20191115" w:date="2020-09-18T15:24:22Z">
        <w:r>
          <w:rPr/>
          <w:delInstrText xml:space="preserve"> HYPERLINK \l "_Toc19520" </w:delInstrText>
        </w:r>
      </w:del>
      <w:del w:id="389" w:author="20191115" w:date="2020-09-18T15:24:22Z">
        <w:r>
          <w:rPr/>
          <w:fldChar w:fldCharType="separate"/>
        </w:r>
      </w:del>
      <w:del w:id="390" w:author="20191115" w:date="2020-09-18T15:24:22Z">
        <w:r>
          <w:rPr/>
          <w:delText>5</w:delText>
        </w:r>
      </w:del>
      <w:del w:id="391" w:author="20191115" w:date="2020-09-18T15:24:22Z">
        <w:r>
          <w:rPr>
            <w:rFonts w:hint="eastAsia"/>
          </w:rPr>
          <w:delText>.3</w:delText>
        </w:r>
      </w:del>
      <w:del w:id="392" w:author="20191115" w:date="2020-09-18T15:24:22Z">
        <w:r>
          <w:rPr/>
          <w:delText xml:space="preserve"> </w:delText>
        </w:r>
      </w:del>
      <w:del w:id="393" w:author="20191115" w:date="2020-09-18T15:24:22Z">
        <w:r>
          <w:rPr>
            <w:rFonts w:hint="eastAsia"/>
          </w:rPr>
          <w:delText>编辑模板</w:delText>
        </w:r>
      </w:del>
      <w:del w:id="394" w:author="20191115" w:date="2020-09-18T15:24:22Z">
        <w:r>
          <w:rPr/>
          <w:tab/>
        </w:r>
      </w:del>
      <w:del w:id="395" w:author="20191115" w:date="2020-09-18T15:24:22Z">
        <w:r>
          <w:rPr/>
          <w:fldChar w:fldCharType="begin"/>
        </w:r>
      </w:del>
      <w:del w:id="396" w:author="20191115" w:date="2020-09-18T15:24:22Z">
        <w:r>
          <w:rPr/>
          <w:delInstrText xml:space="preserve"> PAGEREF _Toc19520 </w:delInstrText>
        </w:r>
      </w:del>
      <w:del w:id="397" w:author="20191115" w:date="2020-09-18T15:24:22Z">
        <w:r>
          <w:rPr/>
          <w:fldChar w:fldCharType="separate"/>
        </w:r>
      </w:del>
      <w:del w:id="398" w:author="20191115" w:date="2020-09-18T15:24:22Z">
        <w:r>
          <w:rPr/>
          <w:delText>26</w:delText>
        </w:r>
      </w:del>
      <w:del w:id="399" w:author="20191115" w:date="2020-09-18T15:24:22Z">
        <w:r>
          <w:rPr/>
          <w:fldChar w:fldCharType="end"/>
        </w:r>
      </w:del>
      <w:del w:id="400" w:author="20191115" w:date="2020-09-18T15:24:22Z">
        <w:r>
          <w:rPr/>
          <w:fldChar w:fldCharType="end"/>
        </w:r>
      </w:del>
    </w:p>
    <w:p>
      <w:pPr>
        <w:pStyle w:val="6"/>
        <w:tabs>
          <w:tab w:val="right" w:leader="dot" w:pos="8306"/>
        </w:tabs>
        <w:ind w:left="960" w:firstLine="480"/>
        <w:rPr>
          <w:del w:id="401" w:author="20191115" w:date="2020-09-18T15:24:22Z"/>
        </w:rPr>
      </w:pPr>
      <w:del w:id="402" w:author="20191115" w:date="2020-09-18T15:24:22Z">
        <w:r>
          <w:rPr/>
          <w:fldChar w:fldCharType="begin"/>
        </w:r>
      </w:del>
      <w:del w:id="403" w:author="20191115" w:date="2020-09-18T15:24:22Z">
        <w:r>
          <w:rPr/>
          <w:delInstrText xml:space="preserve"> HYPERLINK \l "_Toc31555" </w:delInstrText>
        </w:r>
      </w:del>
      <w:del w:id="404" w:author="20191115" w:date="2020-09-18T15:24:22Z">
        <w:r>
          <w:rPr/>
          <w:fldChar w:fldCharType="separate"/>
        </w:r>
      </w:del>
      <w:del w:id="405" w:author="20191115" w:date="2020-09-18T15:24:22Z">
        <w:r>
          <w:rPr>
            <w:rFonts w:hint="eastAsia"/>
            <w:bCs/>
            <w:szCs w:val="32"/>
          </w:rPr>
          <w:delText>5.3.1 区域说明</w:delText>
        </w:r>
      </w:del>
      <w:del w:id="406" w:author="20191115" w:date="2020-09-18T15:24:22Z">
        <w:r>
          <w:rPr/>
          <w:tab/>
        </w:r>
      </w:del>
      <w:del w:id="407" w:author="20191115" w:date="2020-09-18T15:24:22Z">
        <w:r>
          <w:rPr/>
          <w:fldChar w:fldCharType="begin"/>
        </w:r>
      </w:del>
      <w:del w:id="408" w:author="20191115" w:date="2020-09-18T15:24:22Z">
        <w:r>
          <w:rPr/>
          <w:delInstrText xml:space="preserve"> PAGEREF _Toc31555 </w:delInstrText>
        </w:r>
      </w:del>
      <w:del w:id="409" w:author="20191115" w:date="2020-09-18T15:24:22Z">
        <w:r>
          <w:rPr/>
          <w:fldChar w:fldCharType="separate"/>
        </w:r>
      </w:del>
      <w:del w:id="410" w:author="20191115" w:date="2020-09-18T15:24:22Z">
        <w:r>
          <w:rPr/>
          <w:delText>26</w:delText>
        </w:r>
      </w:del>
      <w:del w:id="411" w:author="20191115" w:date="2020-09-18T15:24:22Z">
        <w:r>
          <w:rPr/>
          <w:fldChar w:fldCharType="end"/>
        </w:r>
      </w:del>
      <w:del w:id="412" w:author="20191115" w:date="2020-09-18T15:24:22Z">
        <w:r>
          <w:rPr/>
          <w:fldChar w:fldCharType="end"/>
        </w:r>
      </w:del>
    </w:p>
    <w:p>
      <w:pPr>
        <w:pStyle w:val="6"/>
        <w:tabs>
          <w:tab w:val="right" w:leader="dot" w:pos="8306"/>
        </w:tabs>
        <w:ind w:left="960" w:firstLine="480"/>
        <w:rPr>
          <w:del w:id="413" w:author="20191115" w:date="2020-09-18T15:24:22Z"/>
        </w:rPr>
      </w:pPr>
      <w:del w:id="414" w:author="20191115" w:date="2020-09-18T15:24:22Z">
        <w:r>
          <w:rPr/>
          <w:fldChar w:fldCharType="begin"/>
        </w:r>
      </w:del>
      <w:del w:id="415" w:author="20191115" w:date="2020-09-18T15:24:22Z">
        <w:r>
          <w:rPr/>
          <w:delInstrText xml:space="preserve"> HYPERLINK \l "_Toc20713" </w:delInstrText>
        </w:r>
      </w:del>
      <w:del w:id="416" w:author="20191115" w:date="2020-09-18T15:24:22Z">
        <w:r>
          <w:rPr/>
          <w:fldChar w:fldCharType="separate"/>
        </w:r>
      </w:del>
      <w:del w:id="417" w:author="20191115" w:date="2020-09-18T15:24:22Z">
        <w:r>
          <w:rPr>
            <w:rFonts w:hint="eastAsia"/>
          </w:rPr>
          <w:delText>5.3.2 模板编辑中的常用信息</w:delText>
        </w:r>
      </w:del>
      <w:del w:id="418" w:author="20191115" w:date="2020-09-18T15:24:22Z">
        <w:r>
          <w:rPr/>
          <w:tab/>
        </w:r>
      </w:del>
      <w:del w:id="419" w:author="20191115" w:date="2020-09-18T15:24:22Z">
        <w:r>
          <w:rPr/>
          <w:fldChar w:fldCharType="begin"/>
        </w:r>
      </w:del>
      <w:del w:id="420" w:author="20191115" w:date="2020-09-18T15:24:22Z">
        <w:r>
          <w:rPr/>
          <w:delInstrText xml:space="preserve"> PAGEREF _Toc20713 </w:delInstrText>
        </w:r>
      </w:del>
      <w:del w:id="421" w:author="20191115" w:date="2020-09-18T15:24:22Z">
        <w:r>
          <w:rPr/>
          <w:fldChar w:fldCharType="separate"/>
        </w:r>
      </w:del>
      <w:del w:id="422" w:author="20191115" w:date="2020-09-18T15:24:22Z">
        <w:r>
          <w:rPr/>
          <w:delText>28</w:delText>
        </w:r>
      </w:del>
      <w:del w:id="423" w:author="20191115" w:date="2020-09-18T15:24:22Z">
        <w:r>
          <w:rPr/>
          <w:fldChar w:fldCharType="end"/>
        </w:r>
      </w:del>
      <w:del w:id="424" w:author="20191115" w:date="2020-09-18T15:24:22Z">
        <w:r>
          <w:rPr/>
          <w:fldChar w:fldCharType="end"/>
        </w:r>
      </w:del>
    </w:p>
    <w:p>
      <w:pPr>
        <w:pStyle w:val="6"/>
        <w:tabs>
          <w:tab w:val="right" w:leader="dot" w:pos="8306"/>
        </w:tabs>
        <w:ind w:left="960" w:firstLine="480"/>
        <w:rPr>
          <w:del w:id="425" w:author="20191115" w:date="2020-09-18T15:24:22Z"/>
        </w:rPr>
      </w:pPr>
      <w:del w:id="426" w:author="20191115" w:date="2020-09-18T15:24:22Z">
        <w:r>
          <w:rPr/>
          <w:fldChar w:fldCharType="begin"/>
        </w:r>
      </w:del>
      <w:del w:id="427" w:author="20191115" w:date="2020-09-18T15:24:22Z">
        <w:r>
          <w:rPr/>
          <w:delInstrText xml:space="preserve"> HYPERLINK \l "_Toc17238" </w:delInstrText>
        </w:r>
      </w:del>
      <w:del w:id="428" w:author="20191115" w:date="2020-09-18T15:24:22Z">
        <w:r>
          <w:rPr/>
          <w:fldChar w:fldCharType="separate"/>
        </w:r>
      </w:del>
      <w:del w:id="429" w:author="20191115" w:date="2020-09-18T15:24:22Z">
        <w:r>
          <w:rPr>
            <w:rFonts w:hint="eastAsia"/>
          </w:rPr>
          <w:delText>5.3.3 快速浏览一个模板中的所有</w:delText>
        </w:r>
      </w:del>
      <w:del w:id="430" w:author="20191115" w:date="2020-09-18T15:24:22Z">
        <w:r>
          <w:rPr/>
          <w:delText>QRS</w:delText>
        </w:r>
      </w:del>
      <w:del w:id="431" w:author="20191115" w:date="2020-09-18T15:24:22Z">
        <w:r>
          <w:rPr/>
          <w:tab/>
        </w:r>
      </w:del>
      <w:del w:id="432" w:author="20191115" w:date="2020-09-18T15:24:22Z">
        <w:r>
          <w:rPr/>
          <w:fldChar w:fldCharType="begin"/>
        </w:r>
      </w:del>
      <w:del w:id="433" w:author="20191115" w:date="2020-09-18T15:24:22Z">
        <w:r>
          <w:rPr/>
          <w:delInstrText xml:space="preserve"> PAGEREF _Toc17238 </w:delInstrText>
        </w:r>
      </w:del>
      <w:del w:id="434" w:author="20191115" w:date="2020-09-18T15:24:22Z">
        <w:r>
          <w:rPr/>
          <w:fldChar w:fldCharType="separate"/>
        </w:r>
      </w:del>
      <w:del w:id="435" w:author="20191115" w:date="2020-09-18T15:24:22Z">
        <w:r>
          <w:rPr/>
          <w:delText>28</w:delText>
        </w:r>
      </w:del>
      <w:del w:id="436" w:author="20191115" w:date="2020-09-18T15:24:22Z">
        <w:r>
          <w:rPr/>
          <w:fldChar w:fldCharType="end"/>
        </w:r>
      </w:del>
      <w:del w:id="437" w:author="20191115" w:date="2020-09-18T15:24:22Z">
        <w:r>
          <w:rPr/>
          <w:fldChar w:fldCharType="end"/>
        </w:r>
      </w:del>
    </w:p>
    <w:p>
      <w:pPr>
        <w:pStyle w:val="6"/>
        <w:tabs>
          <w:tab w:val="right" w:leader="dot" w:pos="8306"/>
        </w:tabs>
        <w:ind w:left="960" w:firstLine="480"/>
        <w:rPr>
          <w:del w:id="438" w:author="20191115" w:date="2020-09-18T15:24:22Z"/>
        </w:rPr>
      </w:pPr>
      <w:del w:id="439" w:author="20191115" w:date="2020-09-18T15:24:22Z">
        <w:r>
          <w:rPr/>
          <w:fldChar w:fldCharType="begin"/>
        </w:r>
      </w:del>
      <w:del w:id="440" w:author="20191115" w:date="2020-09-18T15:24:22Z">
        <w:r>
          <w:rPr/>
          <w:delInstrText xml:space="preserve"> HYPERLINK \l "_Toc32671" </w:delInstrText>
        </w:r>
      </w:del>
      <w:del w:id="441" w:author="20191115" w:date="2020-09-18T15:24:22Z">
        <w:r>
          <w:rPr/>
          <w:fldChar w:fldCharType="separate"/>
        </w:r>
      </w:del>
      <w:del w:id="442" w:author="20191115" w:date="2020-09-18T15:24:22Z">
        <w:r>
          <w:rPr>
            <w:rFonts w:hint="eastAsia"/>
          </w:rPr>
          <w:delText>5.3.4 改变模板的类型</w:delText>
        </w:r>
      </w:del>
      <w:del w:id="443" w:author="20191115" w:date="2020-09-18T15:24:22Z">
        <w:r>
          <w:rPr/>
          <w:tab/>
        </w:r>
      </w:del>
      <w:del w:id="444" w:author="20191115" w:date="2020-09-18T15:24:22Z">
        <w:r>
          <w:rPr/>
          <w:fldChar w:fldCharType="begin"/>
        </w:r>
      </w:del>
      <w:del w:id="445" w:author="20191115" w:date="2020-09-18T15:24:22Z">
        <w:r>
          <w:rPr/>
          <w:delInstrText xml:space="preserve"> PAGEREF _Toc32671 </w:delInstrText>
        </w:r>
      </w:del>
      <w:del w:id="446" w:author="20191115" w:date="2020-09-18T15:24:22Z">
        <w:r>
          <w:rPr/>
          <w:fldChar w:fldCharType="separate"/>
        </w:r>
      </w:del>
      <w:del w:id="447" w:author="20191115" w:date="2020-09-18T15:24:22Z">
        <w:r>
          <w:rPr/>
          <w:delText>29</w:delText>
        </w:r>
      </w:del>
      <w:del w:id="448" w:author="20191115" w:date="2020-09-18T15:24:22Z">
        <w:r>
          <w:rPr/>
          <w:fldChar w:fldCharType="end"/>
        </w:r>
      </w:del>
      <w:del w:id="449" w:author="20191115" w:date="2020-09-18T15:24:22Z">
        <w:r>
          <w:rPr/>
          <w:fldChar w:fldCharType="end"/>
        </w:r>
      </w:del>
    </w:p>
    <w:p>
      <w:pPr>
        <w:pStyle w:val="6"/>
        <w:tabs>
          <w:tab w:val="right" w:leader="dot" w:pos="8306"/>
        </w:tabs>
        <w:ind w:left="960" w:firstLine="480"/>
        <w:rPr>
          <w:del w:id="450" w:author="20191115" w:date="2020-09-18T15:24:22Z"/>
        </w:rPr>
      </w:pPr>
      <w:del w:id="451" w:author="20191115" w:date="2020-09-18T15:24:22Z">
        <w:r>
          <w:rPr/>
          <w:fldChar w:fldCharType="begin"/>
        </w:r>
      </w:del>
      <w:del w:id="452" w:author="20191115" w:date="2020-09-18T15:24:22Z">
        <w:r>
          <w:rPr/>
          <w:delInstrText xml:space="preserve"> HYPERLINK \l "_Toc5972" </w:delInstrText>
        </w:r>
      </w:del>
      <w:del w:id="453" w:author="20191115" w:date="2020-09-18T15:24:22Z">
        <w:r>
          <w:rPr/>
          <w:fldChar w:fldCharType="separate"/>
        </w:r>
      </w:del>
      <w:del w:id="454" w:author="20191115" w:date="2020-09-18T15:24:22Z">
        <w:r>
          <w:rPr>
            <w:rFonts w:hint="eastAsia"/>
          </w:rPr>
          <w:delText>5.3.5 分类显示</w:delText>
        </w:r>
      </w:del>
      <w:del w:id="455" w:author="20191115" w:date="2020-09-18T15:24:22Z">
        <w:r>
          <w:rPr/>
          <w:tab/>
        </w:r>
      </w:del>
      <w:del w:id="456" w:author="20191115" w:date="2020-09-18T15:24:22Z">
        <w:r>
          <w:rPr/>
          <w:fldChar w:fldCharType="begin"/>
        </w:r>
      </w:del>
      <w:del w:id="457" w:author="20191115" w:date="2020-09-18T15:24:22Z">
        <w:r>
          <w:rPr/>
          <w:delInstrText xml:space="preserve"> PAGEREF _Toc5972 </w:delInstrText>
        </w:r>
      </w:del>
      <w:del w:id="458" w:author="20191115" w:date="2020-09-18T15:24:22Z">
        <w:r>
          <w:rPr/>
          <w:fldChar w:fldCharType="separate"/>
        </w:r>
      </w:del>
      <w:del w:id="459" w:author="20191115" w:date="2020-09-18T15:24:22Z">
        <w:r>
          <w:rPr/>
          <w:delText>29</w:delText>
        </w:r>
      </w:del>
      <w:del w:id="460" w:author="20191115" w:date="2020-09-18T15:24:22Z">
        <w:r>
          <w:rPr/>
          <w:fldChar w:fldCharType="end"/>
        </w:r>
      </w:del>
      <w:del w:id="461" w:author="20191115" w:date="2020-09-18T15:24:22Z">
        <w:r>
          <w:rPr/>
          <w:fldChar w:fldCharType="end"/>
        </w:r>
      </w:del>
    </w:p>
    <w:p>
      <w:pPr>
        <w:pStyle w:val="6"/>
        <w:tabs>
          <w:tab w:val="right" w:leader="dot" w:pos="8306"/>
        </w:tabs>
        <w:ind w:left="960" w:firstLine="480"/>
        <w:rPr>
          <w:del w:id="462" w:author="20191115" w:date="2020-09-18T15:24:22Z"/>
        </w:rPr>
      </w:pPr>
      <w:del w:id="463" w:author="20191115" w:date="2020-09-18T15:24:22Z">
        <w:r>
          <w:rPr/>
          <w:fldChar w:fldCharType="begin"/>
        </w:r>
      </w:del>
      <w:del w:id="464" w:author="20191115" w:date="2020-09-18T15:24:22Z">
        <w:r>
          <w:rPr/>
          <w:delInstrText xml:space="preserve"> HYPERLINK \l "_Toc8546" </w:delInstrText>
        </w:r>
      </w:del>
      <w:del w:id="465" w:author="20191115" w:date="2020-09-18T15:24:22Z">
        <w:r>
          <w:rPr/>
          <w:fldChar w:fldCharType="separate"/>
        </w:r>
      </w:del>
      <w:del w:id="466" w:author="20191115" w:date="2020-09-18T15:24:22Z">
        <w:r>
          <w:rPr>
            <w:rFonts w:hint="eastAsia"/>
          </w:rPr>
          <w:delText>5.3.6 合并子模板</w:delText>
        </w:r>
      </w:del>
      <w:del w:id="467" w:author="20191115" w:date="2020-09-18T15:24:22Z">
        <w:r>
          <w:rPr/>
          <w:tab/>
        </w:r>
      </w:del>
      <w:del w:id="468" w:author="20191115" w:date="2020-09-18T15:24:22Z">
        <w:r>
          <w:rPr/>
          <w:fldChar w:fldCharType="begin"/>
        </w:r>
      </w:del>
      <w:del w:id="469" w:author="20191115" w:date="2020-09-18T15:24:22Z">
        <w:r>
          <w:rPr/>
          <w:delInstrText xml:space="preserve"> PAGEREF _Toc8546 </w:delInstrText>
        </w:r>
      </w:del>
      <w:del w:id="470" w:author="20191115" w:date="2020-09-18T15:24:22Z">
        <w:r>
          <w:rPr/>
          <w:fldChar w:fldCharType="separate"/>
        </w:r>
      </w:del>
      <w:del w:id="471" w:author="20191115" w:date="2020-09-18T15:24:22Z">
        <w:r>
          <w:rPr/>
          <w:delText>29</w:delText>
        </w:r>
      </w:del>
      <w:del w:id="472" w:author="20191115" w:date="2020-09-18T15:24:22Z">
        <w:r>
          <w:rPr/>
          <w:fldChar w:fldCharType="end"/>
        </w:r>
      </w:del>
      <w:del w:id="473" w:author="20191115" w:date="2020-09-18T15:24:22Z">
        <w:r>
          <w:rPr/>
          <w:fldChar w:fldCharType="end"/>
        </w:r>
      </w:del>
    </w:p>
    <w:p>
      <w:pPr>
        <w:pStyle w:val="6"/>
        <w:tabs>
          <w:tab w:val="right" w:leader="dot" w:pos="8306"/>
        </w:tabs>
        <w:ind w:left="960" w:firstLine="480"/>
        <w:rPr>
          <w:del w:id="474" w:author="20191115" w:date="2020-09-18T15:24:22Z"/>
        </w:rPr>
      </w:pPr>
      <w:del w:id="475" w:author="20191115" w:date="2020-09-18T15:24:22Z">
        <w:r>
          <w:rPr/>
          <w:fldChar w:fldCharType="begin"/>
        </w:r>
      </w:del>
      <w:del w:id="476" w:author="20191115" w:date="2020-09-18T15:24:22Z">
        <w:r>
          <w:rPr/>
          <w:delInstrText xml:space="preserve"> HYPERLINK \l "_Toc1750" </w:delInstrText>
        </w:r>
      </w:del>
      <w:del w:id="477" w:author="20191115" w:date="2020-09-18T15:24:22Z">
        <w:r>
          <w:rPr/>
          <w:fldChar w:fldCharType="separate"/>
        </w:r>
      </w:del>
      <w:del w:id="478" w:author="20191115" w:date="2020-09-18T15:24:22Z">
        <w:r>
          <w:rPr>
            <w:rFonts w:hint="eastAsia"/>
          </w:rPr>
          <w:delText>5.3.7 查看放大心电图</w:delText>
        </w:r>
      </w:del>
      <w:del w:id="479" w:author="20191115" w:date="2020-09-18T15:24:22Z">
        <w:r>
          <w:rPr/>
          <w:tab/>
        </w:r>
      </w:del>
      <w:del w:id="480" w:author="20191115" w:date="2020-09-18T15:24:22Z">
        <w:r>
          <w:rPr/>
          <w:fldChar w:fldCharType="begin"/>
        </w:r>
      </w:del>
      <w:del w:id="481" w:author="20191115" w:date="2020-09-18T15:24:22Z">
        <w:r>
          <w:rPr/>
          <w:delInstrText xml:space="preserve"> PAGEREF _Toc1750 </w:delInstrText>
        </w:r>
      </w:del>
      <w:del w:id="482" w:author="20191115" w:date="2020-09-18T15:24:22Z">
        <w:r>
          <w:rPr/>
          <w:fldChar w:fldCharType="separate"/>
        </w:r>
      </w:del>
      <w:del w:id="483" w:author="20191115" w:date="2020-09-18T15:24:22Z">
        <w:r>
          <w:rPr/>
          <w:delText>30</w:delText>
        </w:r>
      </w:del>
      <w:del w:id="484" w:author="20191115" w:date="2020-09-18T15:24:22Z">
        <w:r>
          <w:rPr/>
          <w:fldChar w:fldCharType="end"/>
        </w:r>
      </w:del>
      <w:del w:id="485" w:author="20191115" w:date="2020-09-18T15:24:22Z">
        <w:r>
          <w:rPr/>
          <w:fldChar w:fldCharType="end"/>
        </w:r>
      </w:del>
    </w:p>
    <w:p>
      <w:pPr>
        <w:pStyle w:val="6"/>
        <w:tabs>
          <w:tab w:val="right" w:leader="dot" w:pos="8306"/>
        </w:tabs>
        <w:ind w:left="960" w:firstLine="480"/>
        <w:rPr>
          <w:del w:id="486" w:author="20191115" w:date="2020-09-18T15:24:22Z"/>
        </w:rPr>
      </w:pPr>
      <w:del w:id="487" w:author="20191115" w:date="2020-09-18T15:24:22Z">
        <w:r>
          <w:rPr/>
          <w:fldChar w:fldCharType="begin"/>
        </w:r>
      </w:del>
      <w:del w:id="488" w:author="20191115" w:date="2020-09-18T15:24:22Z">
        <w:r>
          <w:rPr/>
          <w:delInstrText xml:space="preserve"> HYPERLINK \l "_Toc28043" </w:delInstrText>
        </w:r>
      </w:del>
      <w:del w:id="489" w:author="20191115" w:date="2020-09-18T15:24:22Z">
        <w:r>
          <w:rPr/>
          <w:fldChar w:fldCharType="separate"/>
        </w:r>
      </w:del>
      <w:del w:id="490" w:author="20191115" w:date="2020-09-18T15:24:22Z">
        <w:r>
          <w:rPr>
            <w:rFonts w:hint="eastAsia"/>
          </w:rPr>
          <w:delText xml:space="preserve">5.3.8  </w:delText>
        </w:r>
      </w:del>
      <w:del w:id="491" w:author="20191115" w:date="2020-09-18T15:24:22Z">
        <w:r>
          <w:rPr/>
          <w:delText>Demix</w:delText>
        </w:r>
      </w:del>
      <w:del w:id="492" w:author="20191115" w:date="2020-09-18T15:24:22Z">
        <w:r>
          <w:rPr/>
          <w:tab/>
        </w:r>
      </w:del>
      <w:del w:id="493" w:author="20191115" w:date="2020-09-18T15:24:22Z">
        <w:r>
          <w:rPr/>
          <w:fldChar w:fldCharType="begin"/>
        </w:r>
      </w:del>
      <w:del w:id="494" w:author="20191115" w:date="2020-09-18T15:24:22Z">
        <w:r>
          <w:rPr/>
          <w:delInstrText xml:space="preserve"> PAGEREF _Toc28043 </w:delInstrText>
        </w:r>
      </w:del>
      <w:del w:id="495" w:author="20191115" w:date="2020-09-18T15:24:22Z">
        <w:r>
          <w:rPr/>
          <w:fldChar w:fldCharType="separate"/>
        </w:r>
      </w:del>
      <w:del w:id="496" w:author="20191115" w:date="2020-09-18T15:24:22Z">
        <w:r>
          <w:rPr/>
          <w:delText>30</w:delText>
        </w:r>
      </w:del>
      <w:del w:id="497" w:author="20191115" w:date="2020-09-18T15:24:22Z">
        <w:r>
          <w:rPr/>
          <w:fldChar w:fldCharType="end"/>
        </w:r>
      </w:del>
      <w:del w:id="498" w:author="20191115" w:date="2020-09-18T15:24:22Z">
        <w:r>
          <w:rPr/>
          <w:fldChar w:fldCharType="end"/>
        </w:r>
      </w:del>
    </w:p>
    <w:p>
      <w:pPr>
        <w:pStyle w:val="6"/>
        <w:tabs>
          <w:tab w:val="right" w:leader="dot" w:pos="8306"/>
        </w:tabs>
        <w:ind w:left="960" w:firstLine="480"/>
        <w:rPr>
          <w:del w:id="499" w:author="20191115" w:date="2020-09-18T15:24:22Z"/>
        </w:rPr>
      </w:pPr>
      <w:del w:id="500" w:author="20191115" w:date="2020-09-18T15:24:22Z">
        <w:r>
          <w:rPr/>
          <w:fldChar w:fldCharType="begin"/>
        </w:r>
      </w:del>
      <w:del w:id="501" w:author="20191115" w:date="2020-09-18T15:24:22Z">
        <w:r>
          <w:rPr/>
          <w:delInstrText xml:space="preserve"> HYPERLINK \l "_Toc20075" </w:delInstrText>
        </w:r>
      </w:del>
      <w:del w:id="502" w:author="20191115" w:date="2020-09-18T15:24:22Z">
        <w:r>
          <w:rPr/>
          <w:fldChar w:fldCharType="separate"/>
        </w:r>
      </w:del>
      <w:del w:id="503" w:author="20191115" w:date="2020-09-18T15:24:22Z">
        <w:r>
          <w:rPr>
            <w:rFonts w:hint="eastAsia"/>
          </w:rPr>
          <w:delText>5.3.9  心搏编辑窗——单</w:delText>
        </w:r>
      </w:del>
      <w:del w:id="504" w:author="20191115" w:date="2020-09-18T15:24:22Z">
        <w:r>
          <w:rPr/>
          <w:delText>QRS 方式</w:delText>
        </w:r>
      </w:del>
      <w:del w:id="505" w:author="20191115" w:date="2020-09-18T15:24:22Z">
        <w:r>
          <w:rPr/>
          <w:tab/>
        </w:r>
      </w:del>
      <w:del w:id="506" w:author="20191115" w:date="2020-09-18T15:24:22Z">
        <w:r>
          <w:rPr/>
          <w:fldChar w:fldCharType="begin"/>
        </w:r>
      </w:del>
      <w:del w:id="507" w:author="20191115" w:date="2020-09-18T15:24:22Z">
        <w:r>
          <w:rPr/>
          <w:delInstrText xml:space="preserve"> PAGEREF _Toc20075 </w:delInstrText>
        </w:r>
      </w:del>
      <w:del w:id="508" w:author="20191115" w:date="2020-09-18T15:24:22Z">
        <w:r>
          <w:rPr/>
          <w:fldChar w:fldCharType="separate"/>
        </w:r>
      </w:del>
      <w:del w:id="509" w:author="20191115" w:date="2020-09-18T15:24:22Z">
        <w:r>
          <w:rPr/>
          <w:delText>31</w:delText>
        </w:r>
      </w:del>
      <w:del w:id="510" w:author="20191115" w:date="2020-09-18T15:24:22Z">
        <w:r>
          <w:rPr/>
          <w:fldChar w:fldCharType="end"/>
        </w:r>
      </w:del>
      <w:del w:id="511" w:author="20191115" w:date="2020-09-18T15:24:22Z">
        <w:r>
          <w:rPr/>
          <w:fldChar w:fldCharType="end"/>
        </w:r>
      </w:del>
    </w:p>
    <w:p>
      <w:pPr>
        <w:pStyle w:val="6"/>
        <w:tabs>
          <w:tab w:val="right" w:leader="dot" w:pos="8306"/>
        </w:tabs>
        <w:ind w:left="960" w:firstLine="480"/>
        <w:rPr>
          <w:del w:id="512" w:author="20191115" w:date="2020-09-18T15:24:22Z"/>
        </w:rPr>
      </w:pPr>
      <w:del w:id="513" w:author="20191115" w:date="2020-09-18T15:24:22Z">
        <w:r>
          <w:rPr/>
          <w:fldChar w:fldCharType="begin"/>
        </w:r>
      </w:del>
      <w:del w:id="514" w:author="20191115" w:date="2020-09-18T15:24:22Z">
        <w:r>
          <w:rPr/>
          <w:delInstrText xml:space="preserve"> HYPERLINK \l "_Toc7746" </w:delInstrText>
        </w:r>
      </w:del>
      <w:del w:id="515" w:author="20191115" w:date="2020-09-18T15:24:22Z">
        <w:r>
          <w:rPr/>
          <w:fldChar w:fldCharType="separate"/>
        </w:r>
      </w:del>
      <w:del w:id="516" w:author="20191115" w:date="2020-09-18T15:24:22Z">
        <w:r>
          <w:rPr>
            <w:rFonts w:hint="eastAsia"/>
          </w:rPr>
          <w:delText>5.3.10 散点图</w:delText>
        </w:r>
      </w:del>
      <w:del w:id="517" w:author="20191115" w:date="2020-09-18T15:24:22Z">
        <w:r>
          <w:rPr/>
          <w:tab/>
        </w:r>
      </w:del>
      <w:del w:id="518" w:author="20191115" w:date="2020-09-18T15:24:22Z">
        <w:r>
          <w:rPr/>
          <w:fldChar w:fldCharType="begin"/>
        </w:r>
      </w:del>
      <w:del w:id="519" w:author="20191115" w:date="2020-09-18T15:24:22Z">
        <w:r>
          <w:rPr/>
          <w:delInstrText xml:space="preserve"> PAGEREF _Toc7746 </w:delInstrText>
        </w:r>
      </w:del>
      <w:del w:id="520" w:author="20191115" w:date="2020-09-18T15:24:22Z">
        <w:r>
          <w:rPr/>
          <w:fldChar w:fldCharType="separate"/>
        </w:r>
      </w:del>
      <w:del w:id="521" w:author="20191115" w:date="2020-09-18T15:24:22Z">
        <w:r>
          <w:rPr/>
          <w:delText>32</w:delText>
        </w:r>
      </w:del>
      <w:del w:id="522" w:author="20191115" w:date="2020-09-18T15:24:22Z">
        <w:r>
          <w:rPr/>
          <w:fldChar w:fldCharType="end"/>
        </w:r>
      </w:del>
      <w:del w:id="523" w:author="20191115" w:date="2020-09-18T15:24:22Z">
        <w:r>
          <w:rPr/>
          <w:fldChar w:fldCharType="end"/>
        </w:r>
      </w:del>
    </w:p>
    <w:p>
      <w:pPr>
        <w:pStyle w:val="11"/>
        <w:tabs>
          <w:tab w:val="right" w:leader="dot" w:pos="8306"/>
          <w:tab w:val="clear" w:pos="8296"/>
        </w:tabs>
        <w:rPr>
          <w:del w:id="524" w:author="20191115" w:date="2020-09-18T15:24:22Z"/>
        </w:rPr>
      </w:pPr>
      <w:del w:id="525" w:author="20191115" w:date="2020-09-18T15:24:22Z">
        <w:r>
          <w:rPr/>
          <w:fldChar w:fldCharType="begin"/>
        </w:r>
      </w:del>
      <w:del w:id="526" w:author="20191115" w:date="2020-09-18T15:24:22Z">
        <w:r>
          <w:rPr/>
          <w:delInstrText xml:space="preserve"> HYPERLINK \l "_Toc775" </w:delInstrText>
        </w:r>
      </w:del>
      <w:del w:id="527" w:author="20191115" w:date="2020-09-18T15:24:22Z">
        <w:r>
          <w:rPr/>
          <w:fldChar w:fldCharType="separate"/>
        </w:r>
      </w:del>
      <w:del w:id="528" w:author="20191115" w:date="2020-09-18T15:24:22Z">
        <w:r>
          <w:rPr/>
          <w:delText>5</w:delText>
        </w:r>
      </w:del>
      <w:del w:id="529" w:author="20191115" w:date="2020-09-18T15:24:22Z">
        <w:r>
          <w:rPr>
            <w:rFonts w:hint="eastAsia"/>
          </w:rPr>
          <w:delText>.4</w:delText>
        </w:r>
      </w:del>
      <w:del w:id="530" w:author="20191115" w:date="2020-09-18T15:24:22Z">
        <w:r>
          <w:rPr/>
          <w:delText xml:space="preserve"> </w:delText>
        </w:r>
      </w:del>
      <w:del w:id="531" w:author="20191115" w:date="2020-09-18T15:24:22Z">
        <w:r>
          <w:rPr>
            <w:rFonts w:hint="eastAsia"/>
          </w:rPr>
          <w:delText>事件统计</w:delText>
        </w:r>
      </w:del>
      <w:del w:id="532" w:author="20191115" w:date="2020-09-18T15:24:22Z">
        <w:r>
          <w:rPr/>
          <w:tab/>
        </w:r>
      </w:del>
      <w:del w:id="533" w:author="20191115" w:date="2020-09-18T15:24:22Z">
        <w:r>
          <w:rPr/>
          <w:fldChar w:fldCharType="begin"/>
        </w:r>
      </w:del>
      <w:del w:id="534" w:author="20191115" w:date="2020-09-18T15:24:22Z">
        <w:r>
          <w:rPr/>
          <w:delInstrText xml:space="preserve"> PAGEREF _Toc775 </w:delInstrText>
        </w:r>
      </w:del>
      <w:del w:id="535" w:author="20191115" w:date="2020-09-18T15:24:22Z">
        <w:r>
          <w:rPr/>
          <w:fldChar w:fldCharType="separate"/>
        </w:r>
      </w:del>
      <w:del w:id="536" w:author="20191115" w:date="2020-09-18T15:24:22Z">
        <w:r>
          <w:rPr/>
          <w:delText>33</w:delText>
        </w:r>
      </w:del>
      <w:del w:id="537" w:author="20191115" w:date="2020-09-18T15:24:22Z">
        <w:r>
          <w:rPr/>
          <w:fldChar w:fldCharType="end"/>
        </w:r>
      </w:del>
      <w:del w:id="538" w:author="20191115" w:date="2020-09-18T15:24:22Z">
        <w:r>
          <w:rPr/>
          <w:fldChar w:fldCharType="end"/>
        </w:r>
      </w:del>
    </w:p>
    <w:p>
      <w:pPr>
        <w:pStyle w:val="6"/>
        <w:tabs>
          <w:tab w:val="right" w:leader="dot" w:pos="8306"/>
        </w:tabs>
        <w:ind w:left="960" w:firstLine="480"/>
        <w:rPr>
          <w:del w:id="539" w:author="20191115" w:date="2020-09-18T15:24:22Z"/>
        </w:rPr>
      </w:pPr>
      <w:del w:id="540" w:author="20191115" w:date="2020-09-18T15:24:22Z">
        <w:r>
          <w:rPr/>
          <w:fldChar w:fldCharType="begin"/>
        </w:r>
      </w:del>
      <w:del w:id="541" w:author="20191115" w:date="2020-09-18T15:24:22Z">
        <w:r>
          <w:rPr/>
          <w:delInstrText xml:space="preserve"> HYPERLINK \l "_Toc5321" </w:delInstrText>
        </w:r>
      </w:del>
      <w:del w:id="542" w:author="20191115" w:date="2020-09-18T15:24:22Z">
        <w:r>
          <w:rPr/>
          <w:fldChar w:fldCharType="separate"/>
        </w:r>
      </w:del>
      <w:del w:id="543" w:author="20191115" w:date="2020-09-18T15:24:22Z">
        <w:r>
          <w:rPr>
            <w:rFonts w:hint="eastAsia"/>
          </w:rPr>
          <w:delText>5.4.1 区域说明</w:delText>
        </w:r>
      </w:del>
      <w:del w:id="544" w:author="20191115" w:date="2020-09-18T15:24:22Z">
        <w:r>
          <w:rPr/>
          <w:tab/>
        </w:r>
      </w:del>
      <w:del w:id="545" w:author="20191115" w:date="2020-09-18T15:24:22Z">
        <w:r>
          <w:rPr/>
          <w:fldChar w:fldCharType="begin"/>
        </w:r>
      </w:del>
      <w:del w:id="546" w:author="20191115" w:date="2020-09-18T15:24:22Z">
        <w:r>
          <w:rPr/>
          <w:delInstrText xml:space="preserve"> PAGEREF _Toc5321 </w:delInstrText>
        </w:r>
      </w:del>
      <w:del w:id="547" w:author="20191115" w:date="2020-09-18T15:24:22Z">
        <w:r>
          <w:rPr/>
          <w:fldChar w:fldCharType="separate"/>
        </w:r>
      </w:del>
      <w:del w:id="548" w:author="20191115" w:date="2020-09-18T15:24:22Z">
        <w:r>
          <w:rPr/>
          <w:delText>33</w:delText>
        </w:r>
      </w:del>
      <w:del w:id="549" w:author="20191115" w:date="2020-09-18T15:24:22Z">
        <w:r>
          <w:rPr/>
          <w:fldChar w:fldCharType="end"/>
        </w:r>
      </w:del>
      <w:del w:id="550" w:author="20191115" w:date="2020-09-18T15:24:22Z">
        <w:r>
          <w:rPr/>
          <w:fldChar w:fldCharType="end"/>
        </w:r>
      </w:del>
    </w:p>
    <w:p>
      <w:pPr>
        <w:pStyle w:val="6"/>
        <w:tabs>
          <w:tab w:val="right" w:leader="dot" w:pos="8306"/>
        </w:tabs>
        <w:ind w:left="960" w:firstLine="480"/>
        <w:rPr>
          <w:del w:id="551" w:author="20191115" w:date="2020-09-18T15:24:22Z"/>
        </w:rPr>
      </w:pPr>
      <w:del w:id="552" w:author="20191115" w:date="2020-09-18T15:24:22Z">
        <w:r>
          <w:rPr/>
          <w:fldChar w:fldCharType="begin"/>
        </w:r>
      </w:del>
      <w:del w:id="553" w:author="20191115" w:date="2020-09-18T15:24:22Z">
        <w:r>
          <w:rPr/>
          <w:delInstrText xml:space="preserve"> HYPERLINK \l "_Toc10369" </w:delInstrText>
        </w:r>
      </w:del>
      <w:del w:id="554" w:author="20191115" w:date="2020-09-18T15:24:22Z">
        <w:r>
          <w:rPr/>
          <w:fldChar w:fldCharType="separate"/>
        </w:r>
      </w:del>
      <w:del w:id="555" w:author="20191115" w:date="2020-09-18T15:24:22Z">
        <w:r>
          <w:rPr>
            <w:rFonts w:hint="eastAsia"/>
          </w:rPr>
          <w:delText>5.4.2 选择某个时间区间发生的事件</w:delText>
        </w:r>
      </w:del>
      <w:del w:id="556" w:author="20191115" w:date="2020-09-18T15:24:22Z">
        <w:r>
          <w:rPr/>
          <w:tab/>
        </w:r>
      </w:del>
      <w:del w:id="557" w:author="20191115" w:date="2020-09-18T15:24:22Z">
        <w:r>
          <w:rPr/>
          <w:fldChar w:fldCharType="begin"/>
        </w:r>
      </w:del>
      <w:del w:id="558" w:author="20191115" w:date="2020-09-18T15:24:22Z">
        <w:r>
          <w:rPr/>
          <w:delInstrText xml:space="preserve"> PAGEREF _Toc10369 </w:delInstrText>
        </w:r>
      </w:del>
      <w:del w:id="559" w:author="20191115" w:date="2020-09-18T15:24:22Z">
        <w:r>
          <w:rPr/>
          <w:fldChar w:fldCharType="separate"/>
        </w:r>
      </w:del>
      <w:del w:id="560" w:author="20191115" w:date="2020-09-18T15:24:22Z">
        <w:r>
          <w:rPr/>
          <w:delText>35</w:delText>
        </w:r>
      </w:del>
      <w:del w:id="561" w:author="20191115" w:date="2020-09-18T15:24:22Z">
        <w:r>
          <w:rPr/>
          <w:fldChar w:fldCharType="end"/>
        </w:r>
      </w:del>
      <w:del w:id="562" w:author="20191115" w:date="2020-09-18T15:24:22Z">
        <w:r>
          <w:rPr/>
          <w:fldChar w:fldCharType="end"/>
        </w:r>
      </w:del>
    </w:p>
    <w:p>
      <w:pPr>
        <w:pStyle w:val="6"/>
        <w:tabs>
          <w:tab w:val="right" w:leader="dot" w:pos="8306"/>
        </w:tabs>
        <w:ind w:left="960" w:firstLine="480"/>
        <w:rPr>
          <w:del w:id="563" w:author="20191115" w:date="2020-09-18T15:24:22Z"/>
        </w:rPr>
      </w:pPr>
      <w:del w:id="564" w:author="20191115" w:date="2020-09-18T15:24:22Z">
        <w:r>
          <w:rPr/>
          <w:fldChar w:fldCharType="begin"/>
        </w:r>
      </w:del>
      <w:del w:id="565" w:author="20191115" w:date="2020-09-18T15:24:22Z">
        <w:r>
          <w:rPr/>
          <w:delInstrText xml:space="preserve"> HYPERLINK \l "_Toc14030" </w:delInstrText>
        </w:r>
      </w:del>
      <w:del w:id="566" w:author="20191115" w:date="2020-09-18T15:24:22Z">
        <w:r>
          <w:rPr/>
          <w:fldChar w:fldCharType="separate"/>
        </w:r>
      </w:del>
      <w:del w:id="567" w:author="20191115" w:date="2020-09-18T15:24:22Z">
        <w:r>
          <w:rPr>
            <w:rFonts w:hint="eastAsia"/>
          </w:rPr>
          <w:delText>5.4.3 按联律（连发）个数选择事件</w:delText>
        </w:r>
      </w:del>
      <w:del w:id="568" w:author="20191115" w:date="2020-09-18T15:24:22Z">
        <w:r>
          <w:rPr/>
          <w:tab/>
        </w:r>
      </w:del>
      <w:del w:id="569" w:author="20191115" w:date="2020-09-18T15:24:22Z">
        <w:r>
          <w:rPr/>
          <w:fldChar w:fldCharType="begin"/>
        </w:r>
      </w:del>
      <w:del w:id="570" w:author="20191115" w:date="2020-09-18T15:24:22Z">
        <w:r>
          <w:rPr/>
          <w:delInstrText xml:space="preserve"> PAGEREF _Toc14030 </w:delInstrText>
        </w:r>
      </w:del>
      <w:del w:id="571" w:author="20191115" w:date="2020-09-18T15:24:22Z">
        <w:r>
          <w:rPr/>
          <w:fldChar w:fldCharType="separate"/>
        </w:r>
      </w:del>
      <w:del w:id="572" w:author="20191115" w:date="2020-09-18T15:24:22Z">
        <w:r>
          <w:rPr/>
          <w:delText>35</w:delText>
        </w:r>
      </w:del>
      <w:del w:id="573" w:author="20191115" w:date="2020-09-18T15:24:22Z">
        <w:r>
          <w:rPr/>
          <w:fldChar w:fldCharType="end"/>
        </w:r>
      </w:del>
      <w:del w:id="574" w:author="20191115" w:date="2020-09-18T15:24:22Z">
        <w:r>
          <w:rPr/>
          <w:fldChar w:fldCharType="end"/>
        </w:r>
      </w:del>
    </w:p>
    <w:p>
      <w:pPr>
        <w:pStyle w:val="6"/>
        <w:tabs>
          <w:tab w:val="right" w:leader="dot" w:pos="8306"/>
        </w:tabs>
        <w:ind w:left="960" w:firstLine="480"/>
        <w:rPr>
          <w:del w:id="575" w:author="20191115" w:date="2020-09-18T15:24:22Z"/>
        </w:rPr>
      </w:pPr>
      <w:del w:id="576" w:author="20191115" w:date="2020-09-18T15:24:22Z">
        <w:r>
          <w:rPr/>
          <w:fldChar w:fldCharType="begin"/>
        </w:r>
      </w:del>
      <w:del w:id="577" w:author="20191115" w:date="2020-09-18T15:24:22Z">
        <w:r>
          <w:rPr/>
          <w:delInstrText xml:space="preserve"> HYPERLINK \l "_Toc569" </w:delInstrText>
        </w:r>
      </w:del>
      <w:del w:id="578" w:author="20191115" w:date="2020-09-18T15:24:22Z">
        <w:r>
          <w:rPr/>
          <w:fldChar w:fldCharType="separate"/>
        </w:r>
      </w:del>
      <w:del w:id="579" w:author="20191115" w:date="2020-09-18T15:24:22Z">
        <w:r>
          <w:rPr>
            <w:rFonts w:hint="eastAsia"/>
          </w:rPr>
          <w:delText>5.4.4 快速保存心电片段图</w:delText>
        </w:r>
      </w:del>
      <w:del w:id="580" w:author="20191115" w:date="2020-09-18T15:24:22Z">
        <w:r>
          <w:rPr/>
          <w:tab/>
        </w:r>
      </w:del>
      <w:del w:id="581" w:author="20191115" w:date="2020-09-18T15:24:22Z">
        <w:r>
          <w:rPr/>
          <w:fldChar w:fldCharType="begin"/>
        </w:r>
      </w:del>
      <w:del w:id="582" w:author="20191115" w:date="2020-09-18T15:24:22Z">
        <w:r>
          <w:rPr/>
          <w:delInstrText xml:space="preserve"> PAGEREF _Toc569 </w:delInstrText>
        </w:r>
      </w:del>
      <w:del w:id="583" w:author="20191115" w:date="2020-09-18T15:24:22Z">
        <w:r>
          <w:rPr/>
          <w:fldChar w:fldCharType="separate"/>
        </w:r>
      </w:del>
      <w:del w:id="584" w:author="20191115" w:date="2020-09-18T15:24:22Z">
        <w:r>
          <w:rPr/>
          <w:delText>35</w:delText>
        </w:r>
      </w:del>
      <w:del w:id="585" w:author="20191115" w:date="2020-09-18T15:24:22Z">
        <w:r>
          <w:rPr/>
          <w:fldChar w:fldCharType="end"/>
        </w:r>
      </w:del>
      <w:del w:id="586" w:author="20191115" w:date="2020-09-18T15:24:22Z">
        <w:r>
          <w:rPr/>
          <w:fldChar w:fldCharType="end"/>
        </w:r>
      </w:del>
    </w:p>
    <w:p>
      <w:pPr>
        <w:pStyle w:val="11"/>
        <w:tabs>
          <w:tab w:val="right" w:leader="dot" w:pos="8306"/>
          <w:tab w:val="clear" w:pos="8296"/>
        </w:tabs>
        <w:rPr>
          <w:del w:id="587" w:author="20191115" w:date="2020-09-18T15:24:22Z"/>
        </w:rPr>
      </w:pPr>
      <w:del w:id="588" w:author="20191115" w:date="2020-09-18T15:24:22Z">
        <w:r>
          <w:rPr/>
          <w:fldChar w:fldCharType="begin"/>
        </w:r>
      </w:del>
      <w:del w:id="589" w:author="20191115" w:date="2020-09-18T15:24:22Z">
        <w:r>
          <w:rPr/>
          <w:delInstrText xml:space="preserve"> HYPERLINK \l "_Toc1267" </w:delInstrText>
        </w:r>
      </w:del>
      <w:del w:id="590" w:author="20191115" w:date="2020-09-18T15:24:22Z">
        <w:r>
          <w:rPr/>
          <w:fldChar w:fldCharType="separate"/>
        </w:r>
      </w:del>
      <w:del w:id="591" w:author="20191115" w:date="2020-09-18T15:24:22Z">
        <w:r>
          <w:rPr/>
          <w:delText>5</w:delText>
        </w:r>
      </w:del>
      <w:del w:id="592" w:author="20191115" w:date="2020-09-18T15:24:22Z">
        <w:r>
          <w:rPr>
            <w:rFonts w:hint="eastAsia"/>
          </w:rPr>
          <w:delText>.5</w:delText>
        </w:r>
      </w:del>
      <w:del w:id="593" w:author="20191115" w:date="2020-09-18T15:24:22Z">
        <w:r>
          <w:rPr/>
          <w:delText xml:space="preserve"> </w:delText>
        </w:r>
      </w:del>
      <w:del w:id="594" w:author="20191115" w:date="2020-09-18T15:24:22Z">
        <w:r>
          <w:rPr>
            <w:rFonts w:hint="eastAsia"/>
          </w:rPr>
          <w:delText>片段图编辑</w:delText>
        </w:r>
      </w:del>
      <w:del w:id="595" w:author="20191115" w:date="2020-09-18T15:24:22Z">
        <w:r>
          <w:rPr/>
          <w:tab/>
        </w:r>
      </w:del>
      <w:del w:id="596" w:author="20191115" w:date="2020-09-18T15:24:22Z">
        <w:r>
          <w:rPr/>
          <w:fldChar w:fldCharType="begin"/>
        </w:r>
      </w:del>
      <w:del w:id="597" w:author="20191115" w:date="2020-09-18T15:24:22Z">
        <w:r>
          <w:rPr/>
          <w:delInstrText xml:space="preserve"> PAGEREF _Toc1267 </w:delInstrText>
        </w:r>
      </w:del>
      <w:del w:id="598" w:author="20191115" w:date="2020-09-18T15:24:22Z">
        <w:r>
          <w:rPr/>
          <w:fldChar w:fldCharType="separate"/>
        </w:r>
      </w:del>
      <w:del w:id="599" w:author="20191115" w:date="2020-09-18T15:24:22Z">
        <w:r>
          <w:rPr/>
          <w:delText>35</w:delText>
        </w:r>
      </w:del>
      <w:del w:id="600" w:author="20191115" w:date="2020-09-18T15:24:22Z">
        <w:r>
          <w:rPr/>
          <w:fldChar w:fldCharType="end"/>
        </w:r>
      </w:del>
      <w:del w:id="601" w:author="20191115" w:date="2020-09-18T15:24:22Z">
        <w:r>
          <w:rPr/>
          <w:fldChar w:fldCharType="end"/>
        </w:r>
      </w:del>
    </w:p>
    <w:p>
      <w:pPr>
        <w:pStyle w:val="6"/>
        <w:tabs>
          <w:tab w:val="right" w:leader="dot" w:pos="8306"/>
        </w:tabs>
        <w:ind w:left="960" w:firstLine="480"/>
        <w:rPr>
          <w:del w:id="602" w:author="20191115" w:date="2020-09-18T15:24:22Z"/>
        </w:rPr>
      </w:pPr>
      <w:del w:id="603" w:author="20191115" w:date="2020-09-18T15:24:22Z">
        <w:r>
          <w:rPr/>
          <w:fldChar w:fldCharType="begin"/>
        </w:r>
      </w:del>
      <w:del w:id="604" w:author="20191115" w:date="2020-09-18T15:24:22Z">
        <w:r>
          <w:rPr/>
          <w:delInstrText xml:space="preserve"> HYPERLINK \l "_Toc13826" </w:delInstrText>
        </w:r>
      </w:del>
      <w:del w:id="605" w:author="20191115" w:date="2020-09-18T15:24:22Z">
        <w:r>
          <w:rPr/>
          <w:fldChar w:fldCharType="separate"/>
        </w:r>
      </w:del>
      <w:del w:id="606" w:author="20191115" w:date="2020-09-18T15:24:22Z">
        <w:r>
          <w:rPr>
            <w:rFonts w:hint="eastAsia"/>
          </w:rPr>
          <w:delText>5.5.1 区域说明</w:delText>
        </w:r>
      </w:del>
      <w:del w:id="607" w:author="20191115" w:date="2020-09-18T15:24:22Z">
        <w:r>
          <w:rPr/>
          <w:tab/>
        </w:r>
      </w:del>
      <w:del w:id="608" w:author="20191115" w:date="2020-09-18T15:24:22Z">
        <w:r>
          <w:rPr/>
          <w:fldChar w:fldCharType="begin"/>
        </w:r>
      </w:del>
      <w:del w:id="609" w:author="20191115" w:date="2020-09-18T15:24:22Z">
        <w:r>
          <w:rPr/>
          <w:delInstrText xml:space="preserve"> PAGEREF _Toc13826 </w:delInstrText>
        </w:r>
      </w:del>
      <w:del w:id="610" w:author="20191115" w:date="2020-09-18T15:24:22Z">
        <w:r>
          <w:rPr/>
          <w:fldChar w:fldCharType="separate"/>
        </w:r>
      </w:del>
      <w:del w:id="611" w:author="20191115" w:date="2020-09-18T15:24:22Z">
        <w:r>
          <w:rPr/>
          <w:delText>36</w:delText>
        </w:r>
      </w:del>
      <w:del w:id="612" w:author="20191115" w:date="2020-09-18T15:24:22Z">
        <w:r>
          <w:rPr/>
          <w:fldChar w:fldCharType="end"/>
        </w:r>
      </w:del>
      <w:del w:id="613" w:author="20191115" w:date="2020-09-18T15:24:22Z">
        <w:r>
          <w:rPr/>
          <w:fldChar w:fldCharType="end"/>
        </w:r>
      </w:del>
    </w:p>
    <w:p>
      <w:pPr>
        <w:pStyle w:val="6"/>
        <w:tabs>
          <w:tab w:val="right" w:leader="dot" w:pos="8306"/>
        </w:tabs>
        <w:ind w:left="960" w:firstLine="480"/>
        <w:rPr>
          <w:del w:id="614" w:author="20191115" w:date="2020-09-18T15:24:22Z"/>
        </w:rPr>
      </w:pPr>
      <w:del w:id="615" w:author="20191115" w:date="2020-09-18T15:24:22Z">
        <w:r>
          <w:rPr/>
          <w:fldChar w:fldCharType="begin"/>
        </w:r>
      </w:del>
      <w:del w:id="616" w:author="20191115" w:date="2020-09-18T15:24:22Z">
        <w:r>
          <w:rPr/>
          <w:delInstrText xml:space="preserve"> HYPERLINK \l "_Toc32404" </w:delInstrText>
        </w:r>
      </w:del>
      <w:del w:id="617" w:author="20191115" w:date="2020-09-18T15:24:22Z">
        <w:r>
          <w:rPr/>
          <w:fldChar w:fldCharType="separate"/>
        </w:r>
      </w:del>
      <w:del w:id="618" w:author="20191115" w:date="2020-09-18T15:24:22Z">
        <w:r>
          <w:rPr>
            <w:rFonts w:hint="eastAsia"/>
          </w:rPr>
          <w:delText>5.5.2 浏览片段图</w:delText>
        </w:r>
      </w:del>
      <w:del w:id="619" w:author="20191115" w:date="2020-09-18T15:24:22Z">
        <w:r>
          <w:rPr/>
          <w:tab/>
        </w:r>
      </w:del>
      <w:del w:id="620" w:author="20191115" w:date="2020-09-18T15:24:22Z">
        <w:r>
          <w:rPr/>
          <w:fldChar w:fldCharType="begin"/>
        </w:r>
      </w:del>
      <w:del w:id="621" w:author="20191115" w:date="2020-09-18T15:24:22Z">
        <w:r>
          <w:rPr/>
          <w:delInstrText xml:space="preserve"> PAGEREF _Toc32404 </w:delInstrText>
        </w:r>
      </w:del>
      <w:del w:id="622" w:author="20191115" w:date="2020-09-18T15:24:22Z">
        <w:r>
          <w:rPr/>
          <w:fldChar w:fldCharType="separate"/>
        </w:r>
      </w:del>
      <w:del w:id="623" w:author="20191115" w:date="2020-09-18T15:24:22Z">
        <w:r>
          <w:rPr/>
          <w:delText>36</w:delText>
        </w:r>
      </w:del>
      <w:del w:id="624" w:author="20191115" w:date="2020-09-18T15:24:22Z">
        <w:r>
          <w:rPr/>
          <w:fldChar w:fldCharType="end"/>
        </w:r>
      </w:del>
      <w:del w:id="625" w:author="20191115" w:date="2020-09-18T15:24:22Z">
        <w:r>
          <w:rPr/>
          <w:fldChar w:fldCharType="end"/>
        </w:r>
      </w:del>
    </w:p>
    <w:p>
      <w:pPr>
        <w:pStyle w:val="6"/>
        <w:tabs>
          <w:tab w:val="right" w:leader="dot" w:pos="8306"/>
        </w:tabs>
        <w:ind w:left="960" w:firstLine="480"/>
        <w:rPr>
          <w:del w:id="626" w:author="20191115" w:date="2020-09-18T15:24:22Z"/>
        </w:rPr>
      </w:pPr>
      <w:del w:id="627" w:author="20191115" w:date="2020-09-18T15:24:22Z">
        <w:r>
          <w:rPr/>
          <w:fldChar w:fldCharType="begin"/>
        </w:r>
      </w:del>
      <w:del w:id="628" w:author="20191115" w:date="2020-09-18T15:24:22Z">
        <w:r>
          <w:rPr/>
          <w:delInstrText xml:space="preserve"> HYPERLINK \l "_Toc1201" </w:delInstrText>
        </w:r>
      </w:del>
      <w:del w:id="629" w:author="20191115" w:date="2020-09-18T15:24:22Z">
        <w:r>
          <w:rPr/>
          <w:fldChar w:fldCharType="separate"/>
        </w:r>
      </w:del>
      <w:del w:id="630" w:author="20191115" w:date="2020-09-18T15:24:22Z">
        <w:r>
          <w:rPr>
            <w:rFonts w:hint="eastAsia"/>
          </w:rPr>
          <w:delText>5.5.3 重新设定片段图的标签</w:delText>
        </w:r>
      </w:del>
      <w:del w:id="631" w:author="20191115" w:date="2020-09-18T15:24:22Z">
        <w:r>
          <w:rPr/>
          <w:tab/>
        </w:r>
      </w:del>
      <w:del w:id="632" w:author="20191115" w:date="2020-09-18T15:24:22Z">
        <w:r>
          <w:rPr/>
          <w:fldChar w:fldCharType="begin"/>
        </w:r>
      </w:del>
      <w:del w:id="633" w:author="20191115" w:date="2020-09-18T15:24:22Z">
        <w:r>
          <w:rPr/>
          <w:delInstrText xml:space="preserve"> PAGEREF _Toc1201 </w:delInstrText>
        </w:r>
      </w:del>
      <w:del w:id="634" w:author="20191115" w:date="2020-09-18T15:24:22Z">
        <w:r>
          <w:rPr/>
          <w:fldChar w:fldCharType="separate"/>
        </w:r>
      </w:del>
      <w:del w:id="635" w:author="20191115" w:date="2020-09-18T15:24:22Z">
        <w:r>
          <w:rPr/>
          <w:delText>37</w:delText>
        </w:r>
      </w:del>
      <w:del w:id="636" w:author="20191115" w:date="2020-09-18T15:24:22Z">
        <w:r>
          <w:rPr/>
          <w:fldChar w:fldCharType="end"/>
        </w:r>
      </w:del>
      <w:del w:id="637" w:author="20191115" w:date="2020-09-18T15:24:22Z">
        <w:r>
          <w:rPr/>
          <w:fldChar w:fldCharType="end"/>
        </w:r>
      </w:del>
    </w:p>
    <w:p>
      <w:pPr>
        <w:pStyle w:val="6"/>
        <w:tabs>
          <w:tab w:val="right" w:leader="dot" w:pos="8306"/>
        </w:tabs>
        <w:ind w:left="960" w:firstLine="480"/>
        <w:rPr>
          <w:del w:id="638" w:author="20191115" w:date="2020-09-18T15:24:22Z"/>
        </w:rPr>
      </w:pPr>
      <w:del w:id="639" w:author="20191115" w:date="2020-09-18T15:24:22Z">
        <w:r>
          <w:rPr/>
          <w:fldChar w:fldCharType="begin"/>
        </w:r>
      </w:del>
      <w:del w:id="640" w:author="20191115" w:date="2020-09-18T15:24:22Z">
        <w:r>
          <w:rPr/>
          <w:delInstrText xml:space="preserve"> HYPERLINK \l "_Toc8451" </w:delInstrText>
        </w:r>
      </w:del>
      <w:del w:id="641" w:author="20191115" w:date="2020-09-18T15:24:22Z">
        <w:r>
          <w:rPr/>
          <w:fldChar w:fldCharType="separate"/>
        </w:r>
      </w:del>
      <w:del w:id="642" w:author="20191115" w:date="2020-09-18T15:24:22Z">
        <w:r>
          <w:rPr>
            <w:rFonts w:hint="eastAsia"/>
          </w:rPr>
          <w:delText>5.5.4 删除片段图</w:delText>
        </w:r>
      </w:del>
      <w:del w:id="643" w:author="20191115" w:date="2020-09-18T15:24:22Z">
        <w:r>
          <w:rPr/>
          <w:tab/>
        </w:r>
      </w:del>
      <w:del w:id="644" w:author="20191115" w:date="2020-09-18T15:24:22Z">
        <w:r>
          <w:rPr/>
          <w:fldChar w:fldCharType="begin"/>
        </w:r>
      </w:del>
      <w:del w:id="645" w:author="20191115" w:date="2020-09-18T15:24:22Z">
        <w:r>
          <w:rPr/>
          <w:delInstrText xml:space="preserve"> PAGEREF _Toc8451 </w:delInstrText>
        </w:r>
      </w:del>
      <w:del w:id="646" w:author="20191115" w:date="2020-09-18T15:24:22Z">
        <w:r>
          <w:rPr/>
          <w:fldChar w:fldCharType="separate"/>
        </w:r>
      </w:del>
      <w:del w:id="647" w:author="20191115" w:date="2020-09-18T15:24:22Z">
        <w:r>
          <w:rPr/>
          <w:delText>37</w:delText>
        </w:r>
      </w:del>
      <w:del w:id="648" w:author="20191115" w:date="2020-09-18T15:24:22Z">
        <w:r>
          <w:rPr/>
          <w:fldChar w:fldCharType="end"/>
        </w:r>
      </w:del>
      <w:del w:id="649" w:author="20191115" w:date="2020-09-18T15:24:22Z">
        <w:r>
          <w:rPr/>
          <w:fldChar w:fldCharType="end"/>
        </w:r>
      </w:del>
    </w:p>
    <w:p>
      <w:pPr>
        <w:pStyle w:val="11"/>
        <w:tabs>
          <w:tab w:val="right" w:leader="dot" w:pos="8306"/>
          <w:tab w:val="clear" w:pos="8296"/>
        </w:tabs>
        <w:rPr>
          <w:del w:id="650" w:author="20191115" w:date="2020-09-18T15:24:22Z"/>
        </w:rPr>
      </w:pPr>
      <w:del w:id="651" w:author="20191115" w:date="2020-09-18T15:24:22Z">
        <w:r>
          <w:rPr/>
          <w:fldChar w:fldCharType="begin"/>
        </w:r>
      </w:del>
      <w:del w:id="652" w:author="20191115" w:date="2020-09-18T15:24:22Z">
        <w:r>
          <w:rPr/>
          <w:delInstrText xml:space="preserve"> HYPERLINK \l "_Toc17980" </w:delInstrText>
        </w:r>
      </w:del>
      <w:del w:id="653" w:author="20191115" w:date="2020-09-18T15:24:22Z">
        <w:r>
          <w:rPr/>
          <w:fldChar w:fldCharType="separate"/>
        </w:r>
      </w:del>
      <w:del w:id="654" w:author="20191115" w:date="2020-09-18T15:24:22Z">
        <w:r>
          <w:rPr/>
          <w:delText>5</w:delText>
        </w:r>
      </w:del>
      <w:del w:id="655" w:author="20191115" w:date="2020-09-18T15:24:22Z">
        <w:r>
          <w:rPr>
            <w:rFonts w:hint="eastAsia"/>
          </w:rPr>
          <w:delText>.6</w:delText>
        </w:r>
      </w:del>
      <w:del w:id="656" w:author="20191115" w:date="2020-09-18T15:24:22Z">
        <w:r>
          <w:rPr/>
          <w:delText xml:space="preserve"> </w:delText>
        </w:r>
      </w:del>
      <w:del w:id="657" w:author="20191115" w:date="2020-09-18T15:24:22Z">
        <w:r>
          <w:rPr>
            <w:rFonts w:hint="eastAsia"/>
          </w:rPr>
          <w:delText>页扫描</w:delText>
        </w:r>
      </w:del>
      <w:del w:id="658" w:author="20191115" w:date="2020-09-18T15:24:22Z">
        <w:r>
          <w:rPr/>
          <w:tab/>
        </w:r>
      </w:del>
      <w:del w:id="659" w:author="20191115" w:date="2020-09-18T15:24:22Z">
        <w:r>
          <w:rPr/>
          <w:fldChar w:fldCharType="begin"/>
        </w:r>
      </w:del>
      <w:del w:id="660" w:author="20191115" w:date="2020-09-18T15:24:22Z">
        <w:r>
          <w:rPr/>
          <w:delInstrText xml:space="preserve"> PAGEREF _Toc17980 </w:delInstrText>
        </w:r>
      </w:del>
      <w:del w:id="661" w:author="20191115" w:date="2020-09-18T15:24:22Z">
        <w:r>
          <w:rPr/>
          <w:fldChar w:fldCharType="separate"/>
        </w:r>
      </w:del>
      <w:del w:id="662" w:author="20191115" w:date="2020-09-18T15:24:22Z">
        <w:r>
          <w:rPr/>
          <w:delText>37</w:delText>
        </w:r>
      </w:del>
      <w:del w:id="663" w:author="20191115" w:date="2020-09-18T15:24:22Z">
        <w:r>
          <w:rPr/>
          <w:fldChar w:fldCharType="end"/>
        </w:r>
      </w:del>
      <w:del w:id="664" w:author="20191115" w:date="2020-09-18T15:24:22Z">
        <w:r>
          <w:rPr/>
          <w:fldChar w:fldCharType="end"/>
        </w:r>
      </w:del>
    </w:p>
    <w:p>
      <w:pPr>
        <w:pStyle w:val="11"/>
        <w:tabs>
          <w:tab w:val="right" w:leader="dot" w:pos="8306"/>
          <w:tab w:val="clear" w:pos="8296"/>
        </w:tabs>
        <w:rPr>
          <w:del w:id="665" w:author="20191115" w:date="2020-09-18T15:24:22Z"/>
        </w:rPr>
      </w:pPr>
      <w:del w:id="666" w:author="20191115" w:date="2020-09-18T15:24:22Z">
        <w:r>
          <w:rPr/>
          <w:fldChar w:fldCharType="begin"/>
        </w:r>
      </w:del>
      <w:del w:id="667" w:author="20191115" w:date="2020-09-18T15:24:22Z">
        <w:r>
          <w:rPr/>
          <w:delInstrText xml:space="preserve"> HYPERLINK \l "_Toc16512" </w:delInstrText>
        </w:r>
      </w:del>
      <w:del w:id="668" w:author="20191115" w:date="2020-09-18T15:24:22Z">
        <w:r>
          <w:rPr/>
          <w:fldChar w:fldCharType="separate"/>
        </w:r>
      </w:del>
      <w:del w:id="669" w:author="20191115" w:date="2020-09-18T15:24:22Z">
        <w:r>
          <w:rPr/>
          <w:delText>5</w:delText>
        </w:r>
      </w:del>
      <w:del w:id="670" w:author="20191115" w:date="2020-09-18T15:24:22Z">
        <w:r>
          <w:rPr>
            <w:rFonts w:hint="eastAsia"/>
          </w:rPr>
          <w:delText>.7</w:delText>
        </w:r>
      </w:del>
      <w:del w:id="671" w:author="20191115" w:date="2020-09-18T15:24:22Z">
        <w:r>
          <w:rPr/>
          <w:delText xml:space="preserve"> </w:delText>
        </w:r>
      </w:del>
      <w:del w:id="672" w:author="20191115" w:date="2020-09-18T15:24:22Z">
        <w:r>
          <w:rPr>
            <w:rFonts w:hint="eastAsia"/>
          </w:rPr>
          <w:delText>房颤</w:delText>
        </w:r>
      </w:del>
      <w:del w:id="673" w:author="20191115" w:date="2020-09-18T15:24:22Z">
        <w:r>
          <w:rPr/>
          <w:tab/>
        </w:r>
      </w:del>
      <w:del w:id="674" w:author="20191115" w:date="2020-09-18T15:24:22Z">
        <w:r>
          <w:rPr/>
          <w:fldChar w:fldCharType="begin"/>
        </w:r>
      </w:del>
      <w:del w:id="675" w:author="20191115" w:date="2020-09-18T15:24:22Z">
        <w:r>
          <w:rPr/>
          <w:delInstrText xml:space="preserve"> PAGEREF _Toc16512 </w:delInstrText>
        </w:r>
      </w:del>
      <w:del w:id="676" w:author="20191115" w:date="2020-09-18T15:24:22Z">
        <w:r>
          <w:rPr/>
          <w:fldChar w:fldCharType="separate"/>
        </w:r>
      </w:del>
      <w:del w:id="677" w:author="20191115" w:date="2020-09-18T15:24:22Z">
        <w:r>
          <w:rPr/>
          <w:delText>39</w:delText>
        </w:r>
      </w:del>
      <w:del w:id="678" w:author="20191115" w:date="2020-09-18T15:24:22Z">
        <w:r>
          <w:rPr/>
          <w:fldChar w:fldCharType="end"/>
        </w:r>
      </w:del>
      <w:del w:id="679" w:author="20191115" w:date="2020-09-18T15:24:22Z">
        <w:r>
          <w:rPr/>
          <w:fldChar w:fldCharType="end"/>
        </w:r>
      </w:del>
    </w:p>
    <w:p>
      <w:pPr>
        <w:pStyle w:val="11"/>
        <w:tabs>
          <w:tab w:val="right" w:leader="dot" w:pos="8306"/>
          <w:tab w:val="clear" w:pos="8296"/>
        </w:tabs>
        <w:rPr>
          <w:del w:id="680" w:author="20191115" w:date="2020-09-18T15:24:22Z"/>
        </w:rPr>
      </w:pPr>
      <w:del w:id="681" w:author="20191115" w:date="2020-09-18T15:24:22Z">
        <w:r>
          <w:rPr/>
          <w:fldChar w:fldCharType="begin"/>
        </w:r>
      </w:del>
      <w:del w:id="682" w:author="20191115" w:date="2020-09-18T15:24:22Z">
        <w:r>
          <w:rPr/>
          <w:delInstrText xml:space="preserve"> HYPERLINK \l "_Toc18205" </w:delInstrText>
        </w:r>
      </w:del>
      <w:del w:id="683" w:author="20191115" w:date="2020-09-18T15:24:22Z">
        <w:r>
          <w:rPr/>
          <w:fldChar w:fldCharType="separate"/>
        </w:r>
      </w:del>
      <w:del w:id="684" w:author="20191115" w:date="2020-09-18T15:24:22Z">
        <w:r>
          <w:rPr/>
          <w:delText>5</w:delText>
        </w:r>
      </w:del>
      <w:del w:id="685" w:author="20191115" w:date="2020-09-18T15:24:22Z">
        <w:r>
          <w:rPr>
            <w:rFonts w:hint="eastAsia"/>
          </w:rPr>
          <w:delText>.8</w:delText>
        </w:r>
      </w:del>
      <w:del w:id="686" w:author="20191115" w:date="2020-09-18T15:24:22Z">
        <w:r>
          <w:rPr/>
          <w:delText xml:space="preserve"> </w:delText>
        </w:r>
      </w:del>
      <w:del w:id="687" w:author="20191115" w:date="2020-09-18T15:24:22Z">
        <w:r>
          <w:rPr>
            <w:rFonts w:hint="eastAsia"/>
          </w:rPr>
          <w:delText>S</w:delText>
        </w:r>
      </w:del>
      <w:del w:id="688" w:author="20191115" w:date="2020-09-18T15:24:22Z">
        <w:r>
          <w:rPr/>
          <w:delText>T</w:delText>
        </w:r>
      </w:del>
      <w:del w:id="689" w:author="20191115" w:date="2020-09-18T15:24:22Z">
        <w:r>
          <w:rPr/>
          <w:tab/>
        </w:r>
      </w:del>
      <w:del w:id="690" w:author="20191115" w:date="2020-09-18T15:24:22Z">
        <w:r>
          <w:rPr/>
          <w:fldChar w:fldCharType="begin"/>
        </w:r>
      </w:del>
      <w:del w:id="691" w:author="20191115" w:date="2020-09-18T15:24:22Z">
        <w:r>
          <w:rPr/>
          <w:delInstrText xml:space="preserve"> PAGEREF _Toc18205 </w:delInstrText>
        </w:r>
      </w:del>
      <w:del w:id="692" w:author="20191115" w:date="2020-09-18T15:24:22Z">
        <w:r>
          <w:rPr/>
          <w:fldChar w:fldCharType="separate"/>
        </w:r>
      </w:del>
      <w:del w:id="693" w:author="20191115" w:date="2020-09-18T15:24:22Z">
        <w:r>
          <w:rPr/>
          <w:delText>41</w:delText>
        </w:r>
      </w:del>
      <w:del w:id="694" w:author="20191115" w:date="2020-09-18T15:24:22Z">
        <w:r>
          <w:rPr/>
          <w:fldChar w:fldCharType="end"/>
        </w:r>
      </w:del>
      <w:del w:id="695" w:author="20191115" w:date="2020-09-18T15:24:22Z">
        <w:r>
          <w:rPr/>
          <w:fldChar w:fldCharType="end"/>
        </w:r>
      </w:del>
    </w:p>
    <w:p>
      <w:pPr>
        <w:pStyle w:val="11"/>
        <w:tabs>
          <w:tab w:val="right" w:leader="dot" w:pos="8306"/>
          <w:tab w:val="clear" w:pos="8296"/>
        </w:tabs>
        <w:rPr>
          <w:del w:id="696" w:author="20191115" w:date="2020-09-18T15:24:22Z"/>
        </w:rPr>
      </w:pPr>
      <w:del w:id="697" w:author="20191115" w:date="2020-09-18T15:24:22Z">
        <w:r>
          <w:rPr/>
          <w:fldChar w:fldCharType="begin"/>
        </w:r>
      </w:del>
      <w:del w:id="698" w:author="20191115" w:date="2020-09-18T15:24:22Z">
        <w:r>
          <w:rPr/>
          <w:delInstrText xml:space="preserve"> HYPERLINK \l "_Toc28795" </w:delInstrText>
        </w:r>
      </w:del>
      <w:del w:id="699" w:author="20191115" w:date="2020-09-18T15:24:22Z">
        <w:r>
          <w:rPr/>
          <w:fldChar w:fldCharType="separate"/>
        </w:r>
      </w:del>
      <w:del w:id="700" w:author="20191115" w:date="2020-09-18T15:24:22Z">
        <w:r>
          <w:rPr/>
          <w:delText>5</w:delText>
        </w:r>
      </w:del>
      <w:del w:id="701" w:author="20191115" w:date="2020-09-18T15:24:22Z">
        <w:r>
          <w:rPr>
            <w:rFonts w:hint="eastAsia"/>
          </w:rPr>
          <w:delText>.9 H</w:delText>
        </w:r>
      </w:del>
      <w:del w:id="702" w:author="20191115" w:date="2020-09-18T15:24:22Z">
        <w:r>
          <w:rPr/>
          <w:delText>RV</w:delText>
        </w:r>
      </w:del>
      <w:del w:id="703" w:author="20191115" w:date="2020-09-18T15:24:22Z">
        <w:r>
          <w:rPr/>
          <w:tab/>
        </w:r>
      </w:del>
      <w:del w:id="704" w:author="20191115" w:date="2020-09-18T15:24:22Z">
        <w:r>
          <w:rPr/>
          <w:fldChar w:fldCharType="begin"/>
        </w:r>
      </w:del>
      <w:del w:id="705" w:author="20191115" w:date="2020-09-18T15:24:22Z">
        <w:r>
          <w:rPr/>
          <w:delInstrText xml:space="preserve"> PAGEREF _Toc28795 </w:delInstrText>
        </w:r>
      </w:del>
      <w:del w:id="706" w:author="20191115" w:date="2020-09-18T15:24:22Z">
        <w:r>
          <w:rPr/>
          <w:fldChar w:fldCharType="separate"/>
        </w:r>
      </w:del>
      <w:del w:id="707" w:author="20191115" w:date="2020-09-18T15:24:22Z">
        <w:r>
          <w:rPr/>
          <w:delText>42</w:delText>
        </w:r>
      </w:del>
      <w:del w:id="708" w:author="20191115" w:date="2020-09-18T15:24:22Z">
        <w:r>
          <w:rPr/>
          <w:fldChar w:fldCharType="end"/>
        </w:r>
      </w:del>
      <w:del w:id="709" w:author="20191115" w:date="2020-09-18T15:24:22Z">
        <w:r>
          <w:rPr/>
          <w:fldChar w:fldCharType="end"/>
        </w:r>
      </w:del>
    </w:p>
    <w:p>
      <w:pPr>
        <w:pStyle w:val="6"/>
        <w:tabs>
          <w:tab w:val="right" w:leader="dot" w:pos="8306"/>
        </w:tabs>
        <w:ind w:left="960" w:firstLine="480"/>
        <w:rPr>
          <w:del w:id="710" w:author="20191115" w:date="2020-09-18T15:24:22Z"/>
        </w:rPr>
      </w:pPr>
      <w:del w:id="711" w:author="20191115" w:date="2020-09-18T15:24:22Z">
        <w:r>
          <w:rPr/>
          <w:fldChar w:fldCharType="begin"/>
        </w:r>
      </w:del>
      <w:del w:id="712" w:author="20191115" w:date="2020-09-18T15:24:22Z">
        <w:r>
          <w:rPr/>
          <w:delInstrText xml:space="preserve"> HYPERLINK \l "_Toc9328" </w:delInstrText>
        </w:r>
      </w:del>
      <w:del w:id="713" w:author="20191115" w:date="2020-09-18T15:24:22Z">
        <w:r>
          <w:rPr/>
          <w:fldChar w:fldCharType="separate"/>
        </w:r>
      </w:del>
      <w:del w:id="714" w:author="20191115" w:date="2020-09-18T15:24:22Z">
        <w:r>
          <w:rPr>
            <w:rFonts w:hint="eastAsia"/>
          </w:rPr>
          <w:delText>5.9.1 时域分析</w:delText>
        </w:r>
      </w:del>
      <w:del w:id="715" w:author="20191115" w:date="2020-09-18T15:24:22Z">
        <w:r>
          <w:rPr/>
          <w:tab/>
        </w:r>
      </w:del>
      <w:del w:id="716" w:author="20191115" w:date="2020-09-18T15:24:22Z">
        <w:r>
          <w:rPr/>
          <w:fldChar w:fldCharType="begin"/>
        </w:r>
      </w:del>
      <w:del w:id="717" w:author="20191115" w:date="2020-09-18T15:24:22Z">
        <w:r>
          <w:rPr/>
          <w:delInstrText xml:space="preserve"> PAGEREF _Toc9328 </w:delInstrText>
        </w:r>
      </w:del>
      <w:del w:id="718" w:author="20191115" w:date="2020-09-18T15:24:22Z">
        <w:r>
          <w:rPr/>
          <w:fldChar w:fldCharType="separate"/>
        </w:r>
      </w:del>
      <w:del w:id="719" w:author="20191115" w:date="2020-09-18T15:24:22Z">
        <w:r>
          <w:rPr/>
          <w:delText>42</w:delText>
        </w:r>
      </w:del>
      <w:del w:id="720" w:author="20191115" w:date="2020-09-18T15:24:22Z">
        <w:r>
          <w:rPr/>
          <w:fldChar w:fldCharType="end"/>
        </w:r>
      </w:del>
      <w:del w:id="721" w:author="20191115" w:date="2020-09-18T15:24:22Z">
        <w:r>
          <w:rPr/>
          <w:fldChar w:fldCharType="end"/>
        </w:r>
      </w:del>
    </w:p>
    <w:p>
      <w:pPr>
        <w:pStyle w:val="6"/>
        <w:tabs>
          <w:tab w:val="right" w:leader="dot" w:pos="8306"/>
        </w:tabs>
        <w:ind w:left="960" w:firstLine="480"/>
        <w:rPr>
          <w:del w:id="722" w:author="20191115" w:date="2020-09-18T15:24:22Z"/>
        </w:rPr>
      </w:pPr>
      <w:del w:id="723" w:author="20191115" w:date="2020-09-18T15:24:22Z">
        <w:r>
          <w:rPr/>
          <w:fldChar w:fldCharType="begin"/>
        </w:r>
      </w:del>
      <w:del w:id="724" w:author="20191115" w:date="2020-09-18T15:24:22Z">
        <w:r>
          <w:rPr/>
          <w:delInstrText xml:space="preserve"> HYPERLINK \l "_Toc343" </w:delInstrText>
        </w:r>
      </w:del>
      <w:del w:id="725" w:author="20191115" w:date="2020-09-18T15:24:22Z">
        <w:r>
          <w:rPr/>
          <w:fldChar w:fldCharType="separate"/>
        </w:r>
      </w:del>
      <w:del w:id="726" w:author="20191115" w:date="2020-09-18T15:24:22Z">
        <w:r>
          <w:rPr>
            <w:rFonts w:hint="eastAsia"/>
          </w:rPr>
          <w:delText>5.9.2 频域分析</w:delText>
        </w:r>
      </w:del>
      <w:del w:id="727" w:author="20191115" w:date="2020-09-18T15:24:22Z">
        <w:r>
          <w:rPr/>
          <w:tab/>
        </w:r>
      </w:del>
      <w:del w:id="728" w:author="20191115" w:date="2020-09-18T15:24:22Z">
        <w:r>
          <w:rPr/>
          <w:fldChar w:fldCharType="begin"/>
        </w:r>
      </w:del>
      <w:del w:id="729" w:author="20191115" w:date="2020-09-18T15:24:22Z">
        <w:r>
          <w:rPr/>
          <w:delInstrText xml:space="preserve"> PAGEREF _Toc343 </w:delInstrText>
        </w:r>
      </w:del>
      <w:del w:id="730" w:author="20191115" w:date="2020-09-18T15:24:22Z">
        <w:r>
          <w:rPr/>
          <w:fldChar w:fldCharType="separate"/>
        </w:r>
      </w:del>
      <w:del w:id="731" w:author="20191115" w:date="2020-09-18T15:24:22Z">
        <w:r>
          <w:rPr/>
          <w:delText>44</w:delText>
        </w:r>
      </w:del>
      <w:del w:id="732" w:author="20191115" w:date="2020-09-18T15:24:22Z">
        <w:r>
          <w:rPr/>
          <w:fldChar w:fldCharType="end"/>
        </w:r>
      </w:del>
      <w:del w:id="733" w:author="20191115" w:date="2020-09-18T15:24:22Z">
        <w:r>
          <w:rPr/>
          <w:fldChar w:fldCharType="end"/>
        </w:r>
      </w:del>
    </w:p>
    <w:p>
      <w:pPr>
        <w:pStyle w:val="6"/>
        <w:tabs>
          <w:tab w:val="right" w:leader="dot" w:pos="8306"/>
        </w:tabs>
        <w:ind w:left="960" w:firstLine="480"/>
        <w:rPr>
          <w:del w:id="734" w:author="20191115" w:date="2020-09-18T15:24:22Z"/>
        </w:rPr>
      </w:pPr>
      <w:del w:id="735" w:author="20191115" w:date="2020-09-18T15:24:22Z">
        <w:r>
          <w:rPr/>
          <w:fldChar w:fldCharType="begin"/>
        </w:r>
      </w:del>
      <w:del w:id="736" w:author="20191115" w:date="2020-09-18T15:24:22Z">
        <w:r>
          <w:rPr/>
          <w:delInstrText xml:space="preserve"> HYPERLINK \l "_Toc9596" </w:delInstrText>
        </w:r>
      </w:del>
      <w:del w:id="737" w:author="20191115" w:date="2020-09-18T15:24:22Z">
        <w:r>
          <w:rPr/>
          <w:fldChar w:fldCharType="separate"/>
        </w:r>
      </w:del>
      <w:del w:id="738" w:author="20191115" w:date="2020-09-18T15:24:22Z">
        <w:r>
          <w:rPr>
            <w:rFonts w:hint="eastAsia"/>
          </w:rPr>
          <w:delText>5.9.3 非线性分析</w:delText>
        </w:r>
      </w:del>
      <w:del w:id="739" w:author="20191115" w:date="2020-09-18T15:24:22Z">
        <w:r>
          <w:rPr/>
          <w:tab/>
        </w:r>
      </w:del>
      <w:del w:id="740" w:author="20191115" w:date="2020-09-18T15:24:22Z">
        <w:r>
          <w:rPr/>
          <w:fldChar w:fldCharType="begin"/>
        </w:r>
      </w:del>
      <w:del w:id="741" w:author="20191115" w:date="2020-09-18T15:24:22Z">
        <w:r>
          <w:rPr/>
          <w:delInstrText xml:space="preserve"> PAGEREF _Toc9596 </w:delInstrText>
        </w:r>
      </w:del>
      <w:del w:id="742" w:author="20191115" w:date="2020-09-18T15:24:22Z">
        <w:r>
          <w:rPr/>
          <w:fldChar w:fldCharType="separate"/>
        </w:r>
      </w:del>
      <w:del w:id="743" w:author="20191115" w:date="2020-09-18T15:24:22Z">
        <w:r>
          <w:rPr/>
          <w:delText>45</w:delText>
        </w:r>
      </w:del>
      <w:del w:id="744" w:author="20191115" w:date="2020-09-18T15:24:22Z">
        <w:r>
          <w:rPr/>
          <w:fldChar w:fldCharType="end"/>
        </w:r>
      </w:del>
      <w:del w:id="745" w:author="20191115" w:date="2020-09-18T15:24:22Z">
        <w:r>
          <w:rPr/>
          <w:fldChar w:fldCharType="end"/>
        </w:r>
      </w:del>
    </w:p>
    <w:p>
      <w:pPr>
        <w:pStyle w:val="11"/>
        <w:tabs>
          <w:tab w:val="right" w:leader="dot" w:pos="8306"/>
          <w:tab w:val="clear" w:pos="8296"/>
        </w:tabs>
        <w:rPr>
          <w:del w:id="746" w:author="20191115" w:date="2020-09-18T15:24:22Z"/>
        </w:rPr>
      </w:pPr>
      <w:del w:id="747" w:author="20191115" w:date="2020-09-18T15:24:22Z">
        <w:r>
          <w:rPr/>
          <w:fldChar w:fldCharType="begin"/>
        </w:r>
      </w:del>
      <w:del w:id="748" w:author="20191115" w:date="2020-09-18T15:24:22Z">
        <w:r>
          <w:rPr/>
          <w:delInstrText xml:space="preserve"> HYPERLINK \l "_Toc22769" </w:delInstrText>
        </w:r>
      </w:del>
      <w:del w:id="749" w:author="20191115" w:date="2020-09-18T15:24:22Z">
        <w:r>
          <w:rPr/>
          <w:fldChar w:fldCharType="separate"/>
        </w:r>
      </w:del>
      <w:del w:id="750" w:author="20191115" w:date="2020-09-18T15:24:22Z">
        <w:r>
          <w:rPr/>
          <w:delText>5.</w:delText>
        </w:r>
      </w:del>
      <w:del w:id="751" w:author="20191115" w:date="2020-09-18T15:24:22Z">
        <w:r>
          <w:rPr>
            <w:rFonts w:hint="eastAsia"/>
          </w:rPr>
          <w:delText>10</w:delText>
        </w:r>
      </w:del>
      <w:del w:id="752" w:author="20191115" w:date="2020-09-18T15:24:22Z">
        <w:r>
          <w:rPr/>
          <w:delText xml:space="preserve"> </w:delText>
        </w:r>
      </w:del>
      <w:del w:id="753" w:author="20191115" w:date="2020-09-18T15:24:22Z">
        <w:r>
          <w:rPr>
            <w:rFonts w:hint="eastAsia"/>
          </w:rPr>
          <w:delText>直方图</w:delText>
        </w:r>
      </w:del>
      <w:del w:id="754" w:author="20191115" w:date="2020-09-18T15:24:22Z">
        <w:r>
          <w:rPr/>
          <w:tab/>
        </w:r>
      </w:del>
      <w:del w:id="755" w:author="20191115" w:date="2020-09-18T15:24:22Z">
        <w:r>
          <w:rPr/>
          <w:fldChar w:fldCharType="begin"/>
        </w:r>
      </w:del>
      <w:del w:id="756" w:author="20191115" w:date="2020-09-18T15:24:22Z">
        <w:r>
          <w:rPr/>
          <w:delInstrText xml:space="preserve"> PAGEREF _Toc22769 </w:delInstrText>
        </w:r>
      </w:del>
      <w:del w:id="757" w:author="20191115" w:date="2020-09-18T15:24:22Z">
        <w:r>
          <w:rPr/>
          <w:fldChar w:fldCharType="separate"/>
        </w:r>
      </w:del>
      <w:del w:id="758" w:author="20191115" w:date="2020-09-18T15:24:22Z">
        <w:r>
          <w:rPr/>
          <w:delText>46</w:delText>
        </w:r>
      </w:del>
      <w:del w:id="759" w:author="20191115" w:date="2020-09-18T15:24:22Z">
        <w:r>
          <w:rPr/>
          <w:fldChar w:fldCharType="end"/>
        </w:r>
      </w:del>
      <w:del w:id="760" w:author="20191115" w:date="2020-09-18T15:24:22Z">
        <w:r>
          <w:rPr/>
          <w:fldChar w:fldCharType="end"/>
        </w:r>
      </w:del>
    </w:p>
    <w:p>
      <w:pPr>
        <w:pStyle w:val="11"/>
        <w:tabs>
          <w:tab w:val="right" w:leader="dot" w:pos="8306"/>
          <w:tab w:val="clear" w:pos="8296"/>
        </w:tabs>
        <w:rPr>
          <w:del w:id="761" w:author="20191115" w:date="2020-09-18T15:24:22Z"/>
        </w:rPr>
      </w:pPr>
      <w:del w:id="762" w:author="20191115" w:date="2020-09-18T15:24:22Z">
        <w:r>
          <w:rPr/>
          <w:fldChar w:fldCharType="begin"/>
        </w:r>
      </w:del>
      <w:del w:id="763" w:author="20191115" w:date="2020-09-18T15:24:22Z">
        <w:r>
          <w:rPr/>
          <w:delInstrText xml:space="preserve"> HYPERLINK \l "_Toc11670" </w:delInstrText>
        </w:r>
      </w:del>
      <w:del w:id="764" w:author="20191115" w:date="2020-09-18T15:24:22Z">
        <w:r>
          <w:rPr/>
          <w:fldChar w:fldCharType="separate"/>
        </w:r>
      </w:del>
      <w:del w:id="765" w:author="20191115" w:date="2020-09-18T15:24:22Z">
        <w:r>
          <w:rPr/>
          <w:delText>5</w:delText>
        </w:r>
      </w:del>
      <w:del w:id="766" w:author="20191115" w:date="2020-09-18T15:24:22Z">
        <w:r>
          <w:rPr>
            <w:rFonts w:hint="eastAsia"/>
          </w:rPr>
          <w:delText>.11</w:delText>
        </w:r>
      </w:del>
      <w:del w:id="767" w:author="20191115" w:date="2020-09-18T15:24:22Z">
        <w:r>
          <w:rPr/>
          <w:delText xml:space="preserve"> </w:delText>
        </w:r>
      </w:del>
      <w:del w:id="768" w:author="20191115" w:date="2020-09-18T15:24:22Z">
        <w:r>
          <w:rPr>
            <w:rFonts w:hint="eastAsia"/>
          </w:rPr>
          <w:delText>报告编辑</w:delText>
        </w:r>
      </w:del>
      <w:del w:id="769" w:author="20191115" w:date="2020-09-18T15:24:22Z">
        <w:r>
          <w:rPr/>
          <w:tab/>
        </w:r>
      </w:del>
      <w:del w:id="770" w:author="20191115" w:date="2020-09-18T15:24:22Z">
        <w:r>
          <w:rPr/>
          <w:fldChar w:fldCharType="begin"/>
        </w:r>
      </w:del>
      <w:del w:id="771" w:author="20191115" w:date="2020-09-18T15:24:22Z">
        <w:r>
          <w:rPr/>
          <w:delInstrText xml:space="preserve"> PAGEREF _Toc11670 </w:delInstrText>
        </w:r>
      </w:del>
      <w:del w:id="772" w:author="20191115" w:date="2020-09-18T15:24:22Z">
        <w:r>
          <w:rPr/>
          <w:fldChar w:fldCharType="separate"/>
        </w:r>
      </w:del>
      <w:del w:id="773" w:author="20191115" w:date="2020-09-18T15:24:22Z">
        <w:r>
          <w:rPr/>
          <w:delText>47</w:delText>
        </w:r>
      </w:del>
      <w:del w:id="774" w:author="20191115" w:date="2020-09-18T15:24:22Z">
        <w:r>
          <w:rPr/>
          <w:fldChar w:fldCharType="end"/>
        </w:r>
      </w:del>
      <w:del w:id="775" w:author="20191115" w:date="2020-09-18T15:24:22Z">
        <w:r>
          <w:rPr/>
          <w:fldChar w:fldCharType="end"/>
        </w:r>
      </w:del>
    </w:p>
    <w:p>
      <w:pPr>
        <w:pStyle w:val="11"/>
        <w:tabs>
          <w:tab w:val="right" w:leader="dot" w:pos="8306"/>
          <w:tab w:val="clear" w:pos="8296"/>
        </w:tabs>
        <w:rPr>
          <w:del w:id="776" w:author="20191115" w:date="2020-09-18T15:24:22Z"/>
        </w:rPr>
      </w:pPr>
      <w:del w:id="777" w:author="20191115" w:date="2020-09-18T15:24:22Z">
        <w:r>
          <w:rPr/>
          <w:fldChar w:fldCharType="begin"/>
        </w:r>
      </w:del>
      <w:del w:id="778" w:author="20191115" w:date="2020-09-18T15:24:22Z">
        <w:r>
          <w:rPr/>
          <w:delInstrText xml:space="preserve"> HYPERLINK \l "_Toc13963" </w:delInstrText>
        </w:r>
      </w:del>
      <w:del w:id="779" w:author="20191115" w:date="2020-09-18T15:24:22Z">
        <w:r>
          <w:rPr/>
          <w:fldChar w:fldCharType="separate"/>
        </w:r>
      </w:del>
      <w:del w:id="780" w:author="20191115" w:date="2020-09-18T15:24:22Z">
        <w:r>
          <w:rPr/>
          <w:delText>5</w:delText>
        </w:r>
      </w:del>
      <w:del w:id="781" w:author="20191115" w:date="2020-09-18T15:24:22Z">
        <w:r>
          <w:rPr>
            <w:rFonts w:hint="eastAsia"/>
          </w:rPr>
          <w:delText>.12</w:delText>
        </w:r>
      </w:del>
      <w:del w:id="782" w:author="20191115" w:date="2020-09-18T15:24:22Z">
        <w:r>
          <w:rPr/>
          <w:delText xml:space="preserve"> </w:delText>
        </w:r>
      </w:del>
      <w:del w:id="783" w:author="20191115" w:date="2020-09-18T15:24:22Z">
        <w:r>
          <w:rPr>
            <w:rFonts w:hint="eastAsia"/>
          </w:rPr>
          <w:delText>生成报告</w:delText>
        </w:r>
      </w:del>
      <w:del w:id="784" w:author="20191115" w:date="2020-09-18T15:24:22Z">
        <w:r>
          <w:rPr/>
          <w:tab/>
        </w:r>
      </w:del>
      <w:del w:id="785" w:author="20191115" w:date="2020-09-18T15:24:22Z">
        <w:r>
          <w:rPr/>
          <w:fldChar w:fldCharType="begin"/>
        </w:r>
      </w:del>
      <w:del w:id="786" w:author="20191115" w:date="2020-09-18T15:24:22Z">
        <w:r>
          <w:rPr/>
          <w:delInstrText xml:space="preserve"> PAGEREF _Toc13963 </w:delInstrText>
        </w:r>
      </w:del>
      <w:del w:id="787" w:author="20191115" w:date="2020-09-18T15:24:22Z">
        <w:r>
          <w:rPr/>
          <w:fldChar w:fldCharType="separate"/>
        </w:r>
      </w:del>
      <w:del w:id="788" w:author="20191115" w:date="2020-09-18T15:24:22Z">
        <w:r>
          <w:rPr/>
          <w:delText>48</w:delText>
        </w:r>
      </w:del>
      <w:del w:id="789" w:author="20191115" w:date="2020-09-18T15:24:22Z">
        <w:r>
          <w:rPr/>
          <w:fldChar w:fldCharType="end"/>
        </w:r>
      </w:del>
      <w:del w:id="790" w:author="20191115" w:date="2020-09-18T15:24:22Z">
        <w:r>
          <w:rPr/>
          <w:fldChar w:fldCharType="end"/>
        </w:r>
      </w:del>
    </w:p>
    <w:p>
      <w:pPr>
        <w:pStyle w:val="6"/>
        <w:tabs>
          <w:tab w:val="right" w:leader="dot" w:pos="8306"/>
        </w:tabs>
        <w:ind w:left="960" w:firstLine="480"/>
        <w:rPr>
          <w:del w:id="791" w:author="20191115" w:date="2020-09-18T15:24:22Z"/>
        </w:rPr>
      </w:pPr>
      <w:del w:id="792" w:author="20191115" w:date="2020-09-18T15:24:22Z">
        <w:r>
          <w:rPr/>
          <w:fldChar w:fldCharType="begin"/>
        </w:r>
      </w:del>
      <w:del w:id="793" w:author="20191115" w:date="2020-09-18T15:24:22Z">
        <w:r>
          <w:rPr/>
          <w:delInstrText xml:space="preserve"> HYPERLINK \l "_Toc19251" </w:delInstrText>
        </w:r>
      </w:del>
      <w:del w:id="794" w:author="20191115" w:date="2020-09-18T15:24:22Z">
        <w:r>
          <w:rPr/>
          <w:fldChar w:fldCharType="separate"/>
        </w:r>
      </w:del>
      <w:del w:id="795" w:author="20191115" w:date="2020-09-18T15:24:22Z">
        <w:r>
          <w:rPr>
            <w:rFonts w:hint="eastAsia"/>
            <w:szCs w:val="32"/>
          </w:rPr>
          <w:delText>5.12.1 区域说明</w:delText>
        </w:r>
      </w:del>
      <w:del w:id="796" w:author="20191115" w:date="2020-09-18T15:24:22Z">
        <w:r>
          <w:rPr/>
          <w:tab/>
        </w:r>
      </w:del>
      <w:del w:id="797" w:author="20191115" w:date="2020-09-18T15:24:22Z">
        <w:r>
          <w:rPr/>
          <w:fldChar w:fldCharType="begin"/>
        </w:r>
      </w:del>
      <w:del w:id="798" w:author="20191115" w:date="2020-09-18T15:24:22Z">
        <w:r>
          <w:rPr/>
          <w:delInstrText xml:space="preserve"> PAGEREF _Toc19251 </w:delInstrText>
        </w:r>
      </w:del>
      <w:del w:id="799" w:author="20191115" w:date="2020-09-18T15:24:22Z">
        <w:r>
          <w:rPr/>
          <w:fldChar w:fldCharType="separate"/>
        </w:r>
      </w:del>
      <w:del w:id="800" w:author="20191115" w:date="2020-09-18T15:24:22Z">
        <w:r>
          <w:rPr/>
          <w:delText>48</w:delText>
        </w:r>
      </w:del>
      <w:del w:id="801" w:author="20191115" w:date="2020-09-18T15:24:22Z">
        <w:r>
          <w:rPr/>
          <w:fldChar w:fldCharType="end"/>
        </w:r>
      </w:del>
      <w:del w:id="802" w:author="20191115" w:date="2020-09-18T15:24:22Z">
        <w:r>
          <w:rPr/>
          <w:fldChar w:fldCharType="end"/>
        </w:r>
      </w:del>
    </w:p>
    <w:p>
      <w:pPr>
        <w:pStyle w:val="6"/>
        <w:tabs>
          <w:tab w:val="right" w:leader="dot" w:pos="8306"/>
        </w:tabs>
        <w:ind w:left="960" w:firstLine="480"/>
        <w:rPr>
          <w:del w:id="803" w:author="20191115" w:date="2020-09-18T15:24:22Z"/>
        </w:rPr>
      </w:pPr>
      <w:del w:id="804" w:author="20191115" w:date="2020-09-18T15:24:22Z">
        <w:r>
          <w:rPr/>
          <w:fldChar w:fldCharType="begin"/>
        </w:r>
      </w:del>
      <w:del w:id="805" w:author="20191115" w:date="2020-09-18T15:24:22Z">
        <w:r>
          <w:rPr/>
          <w:delInstrText xml:space="preserve"> HYPERLINK \l "_Toc29207" </w:delInstrText>
        </w:r>
      </w:del>
      <w:del w:id="806" w:author="20191115" w:date="2020-09-18T15:24:22Z">
        <w:r>
          <w:rPr/>
          <w:fldChar w:fldCharType="separate"/>
        </w:r>
      </w:del>
      <w:del w:id="807" w:author="20191115" w:date="2020-09-18T15:24:22Z">
        <w:r>
          <w:rPr>
            <w:rFonts w:hint="eastAsia"/>
          </w:rPr>
          <w:delText>5.12.2 编辑分析结论</w:delText>
        </w:r>
      </w:del>
      <w:del w:id="808" w:author="20191115" w:date="2020-09-18T15:24:22Z">
        <w:r>
          <w:rPr/>
          <w:tab/>
        </w:r>
      </w:del>
      <w:del w:id="809" w:author="20191115" w:date="2020-09-18T15:24:22Z">
        <w:r>
          <w:rPr/>
          <w:fldChar w:fldCharType="begin"/>
        </w:r>
      </w:del>
      <w:del w:id="810" w:author="20191115" w:date="2020-09-18T15:24:22Z">
        <w:r>
          <w:rPr/>
          <w:delInstrText xml:space="preserve"> PAGEREF _Toc29207 </w:delInstrText>
        </w:r>
      </w:del>
      <w:del w:id="811" w:author="20191115" w:date="2020-09-18T15:24:22Z">
        <w:r>
          <w:rPr/>
          <w:fldChar w:fldCharType="separate"/>
        </w:r>
      </w:del>
      <w:del w:id="812" w:author="20191115" w:date="2020-09-18T15:24:22Z">
        <w:r>
          <w:rPr/>
          <w:delText>49</w:delText>
        </w:r>
      </w:del>
      <w:del w:id="813" w:author="20191115" w:date="2020-09-18T15:24:22Z">
        <w:r>
          <w:rPr/>
          <w:fldChar w:fldCharType="end"/>
        </w:r>
      </w:del>
      <w:del w:id="814" w:author="20191115" w:date="2020-09-18T15:24:22Z">
        <w:r>
          <w:rPr/>
          <w:fldChar w:fldCharType="end"/>
        </w:r>
      </w:del>
    </w:p>
    <w:p>
      <w:pPr>
        <w:pStyle w:val="6"/>
        <w:tabs>
          <w:tab w:val="right" w:leader="dot" w:pos="8306"/>
        </w:tabs>
        <w:ind w:left="960" w:firstLine="480"/>
        <w:rPr>
          <w:del w:id="815" w:author="20191115" w:date="2020-09-18T15:24:22Z"/>
        </w:rPr>
      </w:pPr>
      <w:del w:id="816" w:author="20191115" w:date="2020-09-18T15:24:22Z">
        <w:r>
          <w:rPr/>
          <w:fldChar w:fldCharType="begin"/>
        </w:r>
      </w:del>
      <w:del w:id="817" w:author="20191115" w:date="2020-09-18T15:24:22Z">
        <w:r>
          <w:rPr/>
          <w:delInstrText xml:space="preserve"> HYPERLINK \l "_Toc13441" </w:delInstrText>
        </w:r>
      </w:del>
      <w:del w:id="818" w:author="20191115" w:date="2020-09-18T15:24:22Z">
        <w:r>
          <w:rPr/>
          <w:fldChar w:fldCharType="separate"/>
        </w:r>
      </w:del>
      <w:del w:id="819" w:author="20191115" w:date="2020-09-18T15:24:22Z">
        <w:r>
          <w:rPr>
            <w:rFonts w:hint="eastAsia"/>
          </w:rPr>
          <w:delText>5.12.3 报告预览</w:delText>
        </w:r>
      </w:del>
      <w:del w:id="820" w:author="20191115" w:date="2020-09-18T15:24:22Z">
        <w:r>
          <w:rPr/>
          <w:delText>/打印</w:delText>
        </w:r>
      </w:del>
      <w:del w:id="821" w:author="20191115" w:date="2020-09-18T15:24:22Z">
        <w:r>
          <w:rPr/>
          <w:tab/>
        </w:r>
      </w:del>
      <w:del w:id="822" w:author="20191115" w:date="2020-09-18T15:24:22Z">
        <w:r>
          <w:rPr/>
          <w:fldChar w:fldCharType="begin"/>
        </w:r>
      </w:del>
      <w:del w:id="823" w:author="20191115" w:date="2020-09-18T15:24:22Z">
        <w:r>
          <w:rPr/>
          <w:delInstrText xml:space="preserve"> PAGEREF _Toc13441 </w:delInstrText>
        </w:r>
      </w:del>
      <w:del w:id="824" w:author="20191115" w:date="2020-09-18T15:24:22Z">
        <w:r>
          <w:rPr/>
          <w:fldChar w:fldCharType="separate"/>
        </w:r>
      </w:del>
      <w:del w:id="825" w:author="20191115" w:date="2020-09-18T15:24:22Z">
        <w:r>
          <w:rPr/>
          <w:delText>50</w:delText>
        </w:r>
      </w:del>
      <w:del w:id="826" w:author="20191115" w:date="2020-09-18T15:24:22Z">
        <w:r>
          <w:rPr/>
          <w:fldChar w:fldCharType="end"/>
        </w:r>
      </w:del>
      <w:del w:id="827" w:author="20191115" w:date="2020-09-18T15:24:22Z">
        <w:r>
          <w:rPr/>
          <w:fldChar w:fldCharType="end"/>
        </w:r>
      </w:del>
    </w:p>
    <w:p>
      <w:pPr>
        <w:pStyle w:val="11"/>
        <w:tabs>
          <w:tab w:val="right" w:leader="dot" w:pos="8306"/>
          <w:tab w:val="clear" w:pos="8296"/>
        </w:tabs>
        <w:rPr>
          <w:del w:id="828" w:author="20191115" w:date="2020-09-18T15:24:22Z"/>
        </w:rPr>
      </w:pPr>
      <w:del w:id="829" w:author="20191115" w:date="2020-09-18T15:24:22Z">
        <w:r>
          <w:rPr/>
          <w:fldChar w:fldCharType="begin"/>
        </w:r>
      </w:del>
      <w:del w:id="830" w:author="20191115" w:date="2020-09-18T15:24:22Z">
        <w:r>
          <w:rPr/>
          <w:delInstrText xml:space="preserve"> HYPERLINK \l "_Toc22256" </w:delInstrText>
        </w:r>
      </w:del>
      <w:del w:id="831" w:author="20191115" w:date="2020-09-18T15:24:22Z">
        <w:r>
          <w:rPr/>
          <w:fldChar w:fldCharType="separate"/>
        </w:r>
      </w:del>
      <w:del w:id="832" w:author="20191115" w:date="2020-09-18T15:24:22Z">
        <w:r>
          <w:rPr/>
          <w:delText>5</w:delText>
        </w:r>
      </w:del>
      <w:del w:id="833" w:author="20191115" w:date="2020-09-18T15:24:22Z">
        <w:r>
          <w:rPr>
            <w:rFonts w:hint="eastAsia"/>
          </w:rPr>
          <w:delText>.13</w:delText>
        </w:r>
      </w:del>
      <w:del w:id="834" w:author="20191115" w:date="2020-09-18T15:24:22Z">
        <w:r>
          <w:rPr/>
          <w:delText xml:space="preserve"> </w:delText>
        </w:r>
      </w:del>
      <w:del w:id="835" w:author="20191115" w:date="2020-09-18T15:24:22Z">
        <w:r>
          <w:rPr>
            <w:rFonts w:hint="eastAsia"/>
          </w:rPr>
          <w:delText>返回</w:delText>
        </w:r>
      </w:del>
      <w:del w:id="836" w:author="20191115" w:date="2020-09-18T15:24:22Z">
        <w:r>
          <w:rPr/>
          <w:tab/>
        </w:r>
      </w:del>
      <w:del w:id="837" w:author="20191115" w:date="2020-09-18T15:24:22Z">
        <w:r>
          <w:rPr/>
          <w:fldChar w:fldCharType="begin"/>
        </w:r>
      </w:del>
      <w:del w:id="838" w:author="20191115" w:date="2020-09-18T15:24:22Z">
        <w:r>
          <w:rPr/>
          <w:delInstrText xml:space="preserve"> PAGEREF _Toc22256 </w:delInstrText>
        </w:r>
      </w:del>
      <w:del w:id="839" w:author="20191115" w:date="2020-09-18T15:24:22Z">
        <w:r>
          <w:rPr/>
          <w:fldChar w:fldCharType="separate"/>
        </w:r>
      </w:del>
      <w:del w:id="840" w:author="20191115" w:date="2020-09-18T15:24:22Z">
        <w:r>
          <w:rPr/>
          <w:delText>50</w:delText>
        </w:r>
      </w:del>
      <w:del w:id="841" w:author="20191115" w:date="2020-09-18T15:24:22Z">
        <w:r>
          <w:rPr/>
          <w:fldChar w:fldCharType="end"/>
        </w:r>
      </w:del>
      <w:del w:id="842" w:author="20191115" w:date="2020-09-18T15:24:22Z">
        <w:r>
          <w:rPr/>
          <w:fldChar w:fldCharType="end"/>
        </w:r>
      </w:del>
    </w:p>
    <w:p>
      <w:pPr>
        <w:pStyle w:val="10"/>
        <w:tabs>
          <w:tab w:val="right" w:leader="dot" w:pos="8306"/>
          <w:tab w:val="clear" w:pos="8296"/>
        </w:tabs>
        <w:rPr>
          <w:del w:id="843" w:author="20191115" w:date="2020-09-18T15:24:22Z"/>
        </w:rPr>
      </w:pPr>
      <w:del w:id="844" w:author="20191115" w:date="2020-09-18T15:24:22Z">
        <w:r>
          <w:rPr/>
          <w:fldChar w:fldCharType="begin"/>
        </w:r>
      </w:del>
      <w:del w:id="845" w:author="20191115" w:date="2020-09-18T15:24:22Z">
        <w:r>
          <w:rPr/>
          <w:delInstrText xml:space="preserve"> HYPERLINK \l "_Toc17874" </w:delInstrText>
        </w:r>
      </w:del>
      <w:del w:id="846" w:author="20191115" w:date="2020-09-18T15:24:22Z">
        <w:r>
          <w:rPr/>
          <w:fldChar w:fldCharType="separate"/>
        </w:r>
      </w:del>
      <w:del w:id="847" w:author="20191115" w:date="2020-09-18T15:24:22Z">
        <w:r>
          <w:rPr/>
          <w:delText>6</w:delText>
        </w:r>
      </w:del>
      <w:del w:id="848" w:author="20191115" w:date="2020-09-18T15:24:22Z">
        <w:r>
          <w:rPr>
            <w:rFonts w:hint="eastAsia"/>
          </w:rPr>
          <w:delText xml:space="preserve"> 报告预览/打印</w:delText>
        </w:r>
      </w:del>
      <w:del w:id="849" w:author="20191115" w:date="2020-09-18T15:24:22Z">
        <w:r>
          <w:rPr/>
          <w:tab/>
        </w:r>
      </w:del>
      <w:del w:id="850" w:author="20191115" w:date="2020-09-18T15:24:22Z">
        <w:r>
          <w:rPr/>
          <w:fldChar w:fldCharType="begin"/>
        </w:r>
      </w:del>
      <w:del w:id="851" w:author="20191115" w:date="2020-09-18T15:24:22Z">
        <w:r>
          <w:rPr/>
          <w:delInstrText xml:space="preserve"> PAGEREF _Toc17874 </w:delInstrText>
        </w:r>
      </w:del>
      <w:del w:id="852" w:author="20191115" w:date="2020-09-18T15:24:22Z">
        <w:r>
          <w:rPr/>
          <w:fldChar w:fldCharType="separate"/>
        </w:r>
      </w:del>
      <w:del w:id="853" w:author="20191115" w:date="2020-09-18T15:24:22Z">
        <w:r>
          <w:rPr/>
          <w:delText>50</w:delText>
        </w:r>
      </w:del>
      <w:del w:id="854" w:author="20191115" w:date="2020-09-18T15:24:22Z">
        <w:r>
          <w:rPr/>
          <w:fldChar w:fldCharType="end"/>
        </w:r>
      </w:del>
      <w:del w:id="855" w:author="20191115" w:date="2020-09-18T15:24:22Z">
        <w:r>
          <w:rPr/>
          <w:fldChar w:fldCharType="end"/>
        </w:r>
      </w:del>
    </w:p>
    <w:p>
      <w:pPr>
        <w:pStyle w:val="10"/>
        <w:tabs>
          <w:tab w:val="right" w:leader="dot" w:pos="8306"/>
          <w:tab w:val="clear" w:pos="8296"/>
        </w:tabs>
        <w:rPr>
          <w:ins w:id="856" w:author="20191115" w:date="2020-09-18T15:24:22Z"/>
        </w:rPr>
      </w:pPr>
      <w:ins w:id="857" w:author="20191115" w:date="2020-09-18T15:24:22Z">
        <w:r>
          <w:rPr>
            <w:bCs w:val="0"/>
            <w:lang w:val="zh-CN"/>
          </w:rPr>
          <w:fldChar w:fldCharType="begin"/>
        </w:r>
      </w:ins>
      <w:ins w:id="858" w:author="20191115" w:date="2020-09-18T15:24:22Z">
        <w:r>
          <w:rPr>
            <w:bCs w:val="0"/>
            <w:lang w:val="zh-CN"/>
          </w:rPr>
          <w:instrText xml:space="preserve"> HYPERLINK \l _Toc18765 </w:instrText>
        </w:r>
      </w:ins>
      <w:ins w:id="859" w:author="20191115" w:date="2020-09-18T15:24:22Z">
        <w:r>
          <w:rPr>
            <w:bCs w:val="0"/>
            <w:lang w:val="zh-CN"/>
          </w:rPr>
          <w:fldChar w:fldCharType="separate"/>
        </w:r>
      </w:ins>
      <w:ins w:id="860" w:author="20191115" w:date="2020-09-18T15:24:22Z">
        <w:r>
          <w:rPr/>
          <w:t xml:space="preserve">1 </w:t>
        </w:r>
      </w:ins>
      <w:ins w:id="861" w:author="20191115" w:date="2020-09-18T15:24:22Z">
        <w:r>
          <w:rPr>
            <w:rFonts w:hint="eastAsia"/>
          </w:rPr>
          <w:t>导言</w:t>
        </w:r>
      </w:ins>
      <w:ins w:id="862" w:author="20191115" w:date="2020-09-18T15:24:22Z">
        <w:r>
          <w:rPr/>
          <w:tab/>
        </w:r>
      </w:ins>
      <w:ins w:id="863" w:author="20191115" w:date="2020-09-18T15:24:22Z">
        <w:r>
          <w:rPr/>
          <w:fldChar w:fldCharType="begin"/>
        </w:r>
      </w:ins>
      <w:ins w:id="864" w:author="20191115" w:date="2020-09-18T15:24:22Z">
        <w:r>
          <w:rPr/>
          <w:instrText xml:space="preserve"> PAGEREF _Toc18765 </w:instrText>
        </w:r>
      </w:ins>
      <w:ins w:id="865" w:author="20191115" w:date="2020-09-18T15:24:22Z">
        <w:r>
          <w:rPr/>
          <w:fldChar w:fldCharType="separate"/>
        </w:r>
      </w:ins>
      <w:ins w:id="866" w:author="20191115" w:date="2020-09-18T15:24:22Z">
        <w:r>
          <w:rPr/>
          <w:t>6</w:t>
        </w:r>
      </w:ins>
      <w:ins w:id="867" w:author="20191115" w:date="2020-09-18T15:24:22Z">
        <w:r>
          <w:rPr/>
          <w:fldChar w:fldCharType="end"/>
        </w:r>
      </w:ins>
      <w:ins w:id="868" w:author="20191115" w:date="2020-09-18T15:24:22Z">
        <w:r>
          <w:rPr>
            <w:bCs w:val="0"/>
            <w:lang w:val="zh-CN"/>
          </w:rPr>
          <w:fldChar w:fldCharType="end"/>
        </w:r>
      </w:ins>
    </w:p>
    <w:p>
      <w:pPr>
        <w:pStyle w:val="10"/>
        <w:tabs>
          <w:tab w:val="right" w:leader="dot" w:pos="8306"/>
          <w:tab w:val="clear" w:pos="8296"/>
        </w:tabs>
        <w:rPr>
          <w:ins w:id="869" w:author="20191115" w:date="2020-09-18T15:24:22Z"/>
        </w:rPr>
      </w:pPr>
      <w:ins w:id="870" w:author="20191115" w:date="2020-09-18T15:24:22Z">
        <w:r>
          <w:rPr>
            <w:bCs w:val="0"/>
            <w:lang w:val="zh-CN"/>
          </w:rPr>
          <w:fldChar w:fldCharType="begin"/>
        </w:r>
      </w:ins>
      <w:ins w:id="871" w:author="20191115" w:date="2020-09-18T15:24:22Z">
        <w:r>
          <w:rPr>
            <w:bCs w:val="0"/>
            <w:lang w:val="zh-CN"/>
          </w:rPr>
          <w:instrText xml:space="preserve"> HYPERLINK \l _Toc14339 </w:instrText>
        </w:r>
      </w:ins>
      <w:ins w:id="872" w:author="20191115" w:date="2020-09-18T15:24:22Z">
        <w:r>
          <w:rPr>
            <w:bCs w:val="0"/>
            <w:lang w:val="zh-CN"/>
          </w:rPr>
          <w:fldChar w:fldCharType="separate"/>
        </w:r>
      </w:ins>
      <w:ins w:id="873" w:author="20191115" w:date="2020-09-18T15:24:22Z">
        <w:r>
          <w:rPr>
            <w:rFonts w:hint="eastAsia"/>
          </w:rPr>
          <w:t>2启动</w:t>
        </w:r>
      </w:ins>
      <w:ins w:id="874" w:author="20191115" w:date="2020-09-18T15:24:22Z">
        <w:r>
          <w:rPr/>
          <w:tab/>
        </w:r>
      </w:ins>
      <w:ins w:id="875" w:author="20191115" w:date="2020-09-18T15:24:22Z">
        <w:r>
          <w:rPr/>
          <w:fldChar w:fldCharType="begin"/>
        </w:r>
      </w:ins>
      <w:ins w:id="876" w:author="20191115" w:date="2020-09-18T15:24:22Z">
        <w:r>
          <w:rPr/>
          <w:instrText xml:space="preserve"> PAGEREF _Toc14339 </w:instrText>
        </w:r>
      </w:ins>
      <w:ins w:id="877" w:author="20191115" w:date="2020-09-18T15:24:22Z">
        <w:r>
          <w:rPr/>
          <w:fldChar w:fldCharType="separate"/>
        </w:r>
      </w:ins>
      <w:ins w:id="878" w:author="20191115" w:date="2020-09-18T15:24:22Z">
        <w:r>
          <w:rPr/>
          <w:t>9</w:t>
        </w:r>
      </w:ins>
      <w:ins w:id="879" w:author="20191115" w:date="2020-09-18T15:24:22Z">
        <w:r>
          <w:rPr/>
          <w:fldChar w:fldCharType="end"/>
        </w:r>
      </w:ins>
      <w:ins w:id="880" w:author="20191115" w:date="2020-09-18T15:24:22Z">
        <w:r>
          <w:rPr>
            <w:bCs w:val="0"/>
            <w:lang w:val="zh-CN"/>
          </w:rPr>
          <w:fldChar w:fldCharType="end"/>
        </w:r>
      </w:ins>
    </w:p>
    <w:p>
      <w:pPr>
        <w:pStyle w:val="11"/>
        <w:tabs>
          <w:tab w:val="right" w:leader="dot" w:pos="8306"/>
          <w:tab w:val="clear" w:pos="8296"/>
        </w:tabs>
        <w:rPr>
          <w:ins w:id="881" w:author="20191115" w:date="2020-09-18T15:24:22Z"/>
        </w:rPr>
      </w:pPr>
      <w:ins w:id="882" w:author="20191115" w:date="2020-09-18T15:24:22Z">
        <w:r>
          <w:rPr>
            <w:bCs w:val="0"/>
            <w:lang w:val="zh-CN"/>
          </w:rPr>
          <w:fldChar w:fldCharType="begin"/>
        </w:r>
      </w:ins>
      <w:ins w:id="883" w:author="20191115" w:date="2020-09-18T15:24:22Z">
        <w:r>
          <w:rPr>
            <w:bCs w:val="0"/>
            <w:lang w:val="zh-CN"/>
          </w:rPr>
          <w:instrText xml:space="preserve"> HYPERLINK \l _Toc21296 </w:instrText>
        </w:r>
      </w:ins>
      <w:ins w:id="884" w:author="20191115" w:date="2020-09-18T15:24:22Z">
        <w:r>
          <w:rPr>
            <w:bCs w:val="0"/>
            <w:lang w:val="zh-CN"/>
          </w:rPr>
          <w:fldChar w:fldCharType="separate"/>
        </w:r>
      </w:ins>
      <w:ins w:id="885" w:author="20191115" w:date="2020-09-18T15:24:22Z">
        <w:r>
          <w:rPr>
            <w:rFonts w:hint="eastAsia"/>
          </w:rPr>
          <w:t>2.1</w:t>
        </w:r>
      </w:ins>
      <w:ins w:id="886" w:author="20191115" w:date="2020-09-18T15:24:22Z">
        <w:r>
          <w:rPr/>
          <w:t xml:space="preserve"> </w:t>
        </w:r>
      </w:ins>
      <w:ins w:id="887" w:author="20191115" w:date="2020-09-18T15:24:22Z">
        <w:r>
          <w:rPr>
            <w:rFonts w:hint="eastAsia"/>
          </w:rPr>
          <w:t>进入程序</w:t>
        </w:r>
      </w:ins>
      <w:ins w:id="888" w:author="20191115" w:date="2020-09-18T15:24:22Z">
        <w:r>
          <w:rPr/>
          <w:tab/>
        </w:r>
      </w:ins>
      <w:ins w:id="889" w:author="20191115" w:date="2020-09-18T15:24:22Z">
        <w:r>
          <w:rPr/>
          <w:fldChar w:fldCharType="begin"/>
        </w:r>
      </w:ins>
      <w:ins w:id="890" w:author="20191115" w:date="2020-09-18T15:24:22Z">
        <w:r>
          <w:rPr/>
          <w:instrText xml:space="preserve"> PAGEREF _Toc21296 </w:instrText>
        </w:r>
      </w:ins>
      <w:ins w:id="891" w:author="20191115" w:date="2020-09-18T15:24:22Z">
        <w:r>
          <w:rPr/>
          <w:fldChar w:fldCharType="separate"/>
        </w:r>
      </w:ins>
      <w:ins w:id="892" w:author="20191115" w:date="2020-09-18T15:24:22Z">
        <w:r>
          <w:rPr/>
          <w:t>9</w:t>
        </w:r>
      </w:ins>
      <w:ins w:id="893" w:author="20191115" w:date="2020-09-18T15:24:22Z">
        <w:r>
          <w:rPr/>
          <w:fldChar w:fldCharType="end"/>
        </w:r>
      </w:ins>
      <w:ins w:id="894" w:author="20191115" w:date="2020-09-18T15:24:22Z">
        <w:r>
          <w:rPr>
            <w:bCs w:val="0"/>
            <w:lang w:val="zh-CN"/>
          </w:rPr>
          <w:fldChar w:fldCharType="end"/>
        </w:r>
      </w:ins>
    </w:p>
    <w:p>
      <w:pPr>
        <w:pStyle w:val="11"/>
        <w:tabs>
          <w:tab w:val="right" w:leader="dot" w:pos="8306"/>
          <w:tab w:val="clear" w:pos="8296"/>
        </w:tabs>
        <w:rPr>
          <w:ins w:id="895" w:author="20191115" w:date="2020-09-18T15:24:22Z"/>
        </w:rPr>
      </w:pPr>
      <w:ins w:id="896" w:author="20191115" w:date="2020-09-18T15:24:22Z">
        <w:r>
          <w:rPr>
            <w:bCs w:val="0"/>
            <w:lang w:val="zh-CN"/>
          </w:rPr>
          <w:fldChar w:fldCharType="begin"/>
        </w:r>
      </w:ins>
      <w:ins w:id="897" w:author="20191115" w:date="2020-09-18T15:24:22Z">
        <w:r>
          <w:rPr>
            <w:bCs w:val="0"/>
            <w:lang w:val="zh-CN"/>
          </w:rPr>
          <w:instrText xml:space="preserve"> HYPERLINK \l _Toc5675 </w:instrText>
        </w:r>
      </w:ins>
      <w:ins w:id="898" w:author="20191115" w:date="2020-09-18T15:24:22Z">
        <w:r>
          <w:rPr>
            <w:bCs w:val="0"/>
            <w:lang w:val="zh-CN"/>
          </w:rPr>
          <w:fldChar w:fldCharType="separate"/>
        </w:r>
      </w:ins>
      <w:ins w:id="899" w:author="20191115" w:date="2020-09-18T15:24:22Z">
        <w:r>
          <w:rPr>
            <w:rFonts w:hint="eastAsia"/>
          </w:rPr>
          <w:t>2.2 数据下载和分析</w:t>
        </w:r>
      </w:ins>
      <w:ins w:id="900" w:author="20191115" w:date="2020-09-18T15:24:22Z">
        <w:r>
          <w:rPr/>
          <w:tab/>
        </w:r>
      </w:ins>
      <w:ins w:id="901" w:author="20191115" w:date="2020-09-18T15:24:22Z">
        <w:r>
          <w:rPr/>
          <w:fldChar w:fldCharType="begin"/>
        </w:r>
      </w:ins>
      <w:ins w:id="902" w:author="20191115" w:date="2020-09-18T15:24:22Z">
        <w:r>
          <w:rPr/>
          <w:instrText xml:space="preserve"> PAGEREF _Toc5675 </w:instrText>
        </w:r>
      </w:ins>
      <w:ins w:id="903" w:author="20191115" w:date="2020-09-18T15:24:22Z">
        <w:r>
          <w:rPr/>
          <w:fldChar w:fldCharType="separate"/>
        </w:r>
      </w:ins>
      <w:ins w:id="904" w:author="20191115" w:date="2020-09-18T15:24:22Z">
        <w:r>
          <w:rPr/>
          <w:t>10</w:t>
        </w:r>
      </w:ins>
      <w:ins w:id="905" w:author="20191115" w:date="2020-09-18T15:24:22Z">
        <w:r>
          <w:rPr/>
          <w:fldChar w:fldCharType="end"/>
        </w:r>
      </w:ins>
      <w:ins w:id="906" w:author="20191115" w:date="2020-09-18T15:24:22Z">
        <w:r>
          <w:rPr>
            <w:bCs w:val="0"/>
            <w:lang w:val="zh-CN"/>
          </w:rPr>
          <w:fldChar w:fldCharType="end"/>
        </w:r>
      </w:ins>
    </w:p>
    <w:p>
      <w:pPr>
        <w:pStyle w:val="11"/>
        <w:tabs>
          <w:tab w:val="right" w:leader="dot" w:pos="8306"/>
          <w:tab w:val="clear" w:pos="8296"/>
        </w:tabs>
        <w:rPr>
          <w:ins w:id="907" w:author="20191115" w:date="2020-09-18T15:24:22Z"/>
        </w:rPr>
      </w:pPr>
      <w:ins w:id="908" w:author="20191115" w:date="2020-09-18T15:24:22Z">
        <w:r>
          <w:rPr>
            <w:bCs w:val="0"/>
            <w:lang w:val="zh-CN"/>
          </w:rPr>
          <w:fldChar w:fldCharType="begin"/>
        </w:r>
      </w:ins>
      <w:ins w:id="909" w:author="20191115" w:date="2020-09-18T15:24:22Z">
        <w:r>
          <w:rPr>
            <w:bCs w:val="0"/>
            <w:lang w:val="zh-CN"/>
          </w:rPr>
          <w:instrText xml:space="preserve"> HYPERLINK \l _Toc28776 </w:instrText>
        </w:r>
      </w:ins>
      <w:ins w:id="910" w:author="20191115" w:date="2020-09-18T15:24:22Z">
        <w:r>
          <w:rPr>
            <w:bCs w:val="0"/>
            <w:lang w:val="zh-CN"/>
          </w:rPr>
          <w:fldChar w:fldCharType="separate"/>
        </w:r>
      </w:ins>
      <w:ins w:id="911" w:author="20191115" w:date="2020-09-18T15:24:22Z">
        <w:r>
          <w:rPr>
            <w:rFonts w:hint="eastAsia"/>
          </w:rPr>
          <w:t>2.3 编辑分析</w:t>
        </w:r>
      </w:ins>
      <w:ins w:id="912" w:author="20191115" w:date="2020-09-18T15:24:22Z">
        <w:r>
          <w:rPr/>
          <w:tab/>
        </w:r>
      </w:ins>
      <w:ins w:id="913" w:author="20191115" w:date="2020-09-18T15:24:22Z">
        <w:r>
          <w:rPr/>
          <w:fldChar w:fldCharType="begin"/>
        </w:r>
      </w:ins>
      <w:ins w:id="914" w:author="20191115" w:date="2020-09-18T15:24:22Z">
        <w:r>
          <w:rPr/>
          <w:instrText xml:space="preserve"> PAGEREF _Toc28776 </w:instrText>
        </w:r>
      </w:ins>
      <w:ins w:id="915" w:author="20191115" w:date="2020-09-18T15:24:22Z">
        <w:r>
          <w:rPr/>
          <w:fldChar w:fldCharType="separate"/>
        </w:r>
      </w:ins>
      <w:ins w:id="916" w:author="20191115" w:date="2020-09-18T15:24:22Z">
        <w:r>
          <w:rPr/>
          <w:t>12</w:t>
        </w:r>
      </w:ins>
      <w:ins w:id="917" w:author="20191115" w:date="2020-09-18T15:24:22Z">
        <w:r>
          <w:rPr/>
          <w:fldChar w:fldCharType="end"/>
        </w:r>
      </w:ins>
      <w:ins w:id="918" w:author="20191115" w:date="2020-09-18T15:24:22Z">
        <w:r>
          <w:rPr>
            <w:bCs w:val="0"/>
            <w:lang w:val="zh-CN"/>
          </w:rPr>
          <w:fldChar w:fldCharType="end"/>
        </w:r>
      </w:ins>
    </w:p>
    <w:p>
      <w:pPr>
        <w:pStyle w:val="11"/>
        <w:tabs>
          <w:tab w:val="right" w:leader="dot" w:pos="8306"/>
          <w:tab w:val="clear" w:pos="8296"/>
        </w:tabs>
        <w:rPr>
          <w:ins w:id="919" w:author="20191115" w:date="2020-09-18T15:24:22Z"/>
        </w:rPr>
      </w:pPr>
      <w:ins w:id="920" w:author="20191115" w:date="2020-09-18T15:24:22Z">
        <w:r>
          <w:rPr>
            <w:bCs w:val="0"/>
            <w:lang w:val="zh-CN"/>
          </w:rPr>
          <w:fldChar w:fldCharType="begin"/>
        </w:r>
      </w:ins>
      <w:ins w:id="921" w:author="20191115" w:date="2020-09-18T15:24:22Z">
        <w:r>
          <w:rPr>
            <w:bCs w:val="0"/>
            <w:lang w:val="zh-CN"/>
          </w:rPr>
          <w:instrText xml:space="preserve"> HYPERLINK \l _Toc5652 </w:instrText>
        </w:r>
      </w:ins>
      <w:ins w:id="922" w:author="20191115" w:date="2020-09-18T15:24:22Z">
        <w:r>
          <w:rPr>
            <w:bCs w:val="0"/>
            <w:lang w:val="zh-CN"/>
          </w:rPr>
          <w:fldChar w:fldCharType="separate"/>
        </w:r>
      </w:ins>
      <w:ins w:id="923" w:author="20191115" w:date="2020-09-18T15:24:22Z">
        <w:r>
          <w:rPr>
            <w:rFonts w:hint="eastAsia"/>
          </w:rPr>
          <w:t>2.4 报告选择、预览和打印</w:t>
        </w:r>
      </w:ins>
      <w:ins w:id="924" w:author="20191115" w:date="2020-09-18T15:24:22Z">
        <w:r>
          <w:rPr/>
          <w:tab/>
        </w:r>
      </w:ins>
      <w:ins w:id="925" w:author="20191115" w:date="2020-09-18T15:24:22Z">
        <w:r>
          <w:rPr/>
          <w:fldChar w:fldCharType="begin"/>
        </w:r>
      </w:ins>
      <w:ins w:id="926" w:author="20191115" w:date="2020-09-18T15:24:22Z">
        <w:r>
          <w:rPr/>
          <w:instrText xml:space="preserve"> PAGEREF _Toc5652 </w:instrText>
        </w:r>
      </w:ins>
      <w:ins w:id="927" w:author="20191115" w:date="2020-09-18T15:24:22Z">
        <w:r>
          <w:rPr/>
          <w:fldChar w:fldCharType="separate"/>
        </w:r>
      </w:ins>
      <w:ins w:id="928" w:author="20191115" w:date="2020-09-18T15:24:22Z">
        <w:r>
          <w:rPr/>
          <w:t>12</w:t>
        </w:r>
      </w:ins>
      <w:ins w:id="929" w:author="20191115" w:date="2020-09-18T15:24:22Z">
        <w:r>
          <w:rPr/>
          <w:fldChar w:fldCharType="end"/>
        </w:r>
      </w:ins>
      <w:ins w:id="930" w:author="20191115" w:date="2020-09-18T15:24:22Z">
        <w:r>
          <w:rPr>
            <w:bCs w:val="0"/>
            <w:lang w:val="zh-CN"/>
          </w:rPr>
          <w:fldChar w:fldCharType="end"/>
        </w:r>
      </w:ins>
    </w:p>
    <w:p>
      <w:pPr>
        <w:pStyle w:val="10"/>
        <w:tabs>
          <w:tab w:val="right" w:leader="dot" w:pos="8306"/>
          <w:tab w:val="clear" w:pos="8296"/>
        </w:tabs>
        <w:rPr>
          <w:ins w:id="931" w:author="20191115" w:date="2020-09-18T15:24:22Z"/>
        </w:rPr>
      </w:pPr>
      <w:ins w:id="932" w:author="20191115" w:date="2020-09-18T15:24:22Z">
        <w:r>
          <w:rPr>
            <w:bCs w:val="0"/>
            <w:lang w:val="zh-CN"/>
          </w:rPr>
          <w:fldChar w:fldCharType="begin"/>
        </w:r>
      </w:ins>
      <w:ins w:id="933" w:author="20191115" w:date="2020-09-18T15:24:22Z">
        <w:r>
          <w:rPr>
            <w:bCs w:val="0"/>
            <w:lang w:val="zh-CN"/>
          </w:rPr>
          <w:instrText xml:space="preserve"> HYPERLINK \l _Toc28181 </w:instrText>
        </w:r>
      </w:ins>
      <w:ins w:id="934" w:author="20191115" w:date="2020-09-18T15:24:22Z">
        <w:r>
          <w:rPr>
            <w:bCs w:val="0"/>
            <w:lang w:val="zh-CN"/>
          </w:rPr>
          <w:fldChar w:fldCharType="separate"/>
        </w:r>
      </w:ins>
      <w:ins w:id="935" w:author="20191115" w:date="2020-09-18T15:24:22Z">
        <w:r>
          <w:rPr/>
          <w:t>3</w:t>
        </w:r>
      </w:ins>
      <w:ins w:id="936" w:author="20191115" w:date="2020-09-18T15:24:22Z">
        <w:r>
          <w:rPr>
            <w:rFonts w:hint="eastAsia"/>
          </w:rPr>
          <w:t xml:space="preserve"> 访问存档病例</w:t>
        </w:r>
      </w:ins>
      <w:ins w:id="937" w:author="20191115" w:date="2020-09-18T15:24:22Z">
        <w:r>
          <w:rPr/>
          <w:tab/>
        </w:r>
      </w:ins>
      <w:ins w:id="938" w:author="20191115" w:date="2020-09-18T15:24:22Z">
        <w:r>
          <w:rPr/>
          <w:fldChar w:fldCharType="begin"/>
        </w:r>
      </w:ins>
      <w:ins w:id="939" w:author="20191115" w:date="2020-09-18T15:24:22Z">
        <w:r>
          <w:rPr/>
          <w:instrText xml:space="preserve"> PAGEREF _Toc28181 </w:instrText>
        </w:r>
      </w:ins>
      <w:ins w:id="940" w:author="20191115" w:date="2020-09-18T15:24:22Z">
        <w:r>
          <w:rPr/>
          <w:fldChar w:fldCharType="separate"/>
        </w:r>
      </w:ins>
      <w:ins w:id="941" w:author="20191115" w:date="2020-09-18T15:24:22Z">
        <w:r>
          <w:rPr/>
          <w:t>12</w:t>
        </w:r>
      </w:ins>
      <w:ins w:id="942" w:author="20191115" w:date="2020-09-18T15:24:22Z">
        <w:r>
          <w:rPr/>
          <w:fldChar w:fldCharType="end"/>
        </w:r>
      </w:ins>
      <w:ins w:id="943" w:author="20191115" w:date="2020-09-18T15:24:22Z">
        <w:r>
          <w:rPr>
            <w:bCs w:val="0"/>
            <w:lang w:val="zh-CN"/>
          </w:rPr>
          <w:fldChar w:fldCharType="end"/>
        </w:r>
      </w:ins>
    </w:p>
    <w:p>
      <w:pPr>
        <w:pStyle w:val="11"/>
        <w:tabs>
          <w:tab w:val="right" w:leader="dot" w:pos="8306"/>
          <w:tab w:val="clear" w:pos="8296"/>
        </w:tabs>
        <w:rPr>
          <w:ins w:id="944" w:author="20191115" w:date="2020-09-18T15:24:22Z"/>
        </w:rPr>
      </w:pPr>
      <w:ins w:id="945" w:author="20191115" w:date="2020-09-18T15:24:22Z">
        <w:r>
          <w:rPr>
            <w:bCs w:val="0"/>
            <w:lang w:val="zh-CN"/>
          </w:rPr>
          <w:fldChar w:fldCharType="begin"/>
        </w:r>
      </w:ins>
      <w:ins w:id="946" w:author="20191115" w:date="2020-09-18T15:24:22Z">
        <w:r>
          <w:rPr>
            <w:bCs w:val="0"/>
            <w:lang w:val="zh-CN"/>
          </w:rPr>
          <w:instrText xml:space="preserve"> HYPERLINK \l _Toc6260 </w:instrText>
        </w:r>
      </w:ins>
      <w:ins w:id="947" w:author="20191115" w:date="2020-09-18T15:24:22Z">
        <w:r>
          <w:rPr>
            <w:bCs w:val="0"/>
            <w:lang w:val="zh-CN"/>
          </w:rPr>
          <w:fldChar w:fldCharType="separate"/>
        </w:r>
      </w:ins>
      <w:ins w:id="948" w:author="20191115" w:date="2020-09-18T15:24:22Z">
        <w:r>
          <w:rPr/>
          <w:t>3</w:t>
        </w:r>
      </w:ins>
      <w:ins w:id="949" w:author="20191115" w:date="2020-09-18T15:24:22Z">
        <w:r>
          <w:rPr>
            <w:rFonts w:hint="eastAsia"/>
          </w:rPr>
          <w:t>.1</w:t>
        </w:r>
      </w:ins>
      <w:ins w:id="950" w:author="20191115" w:date="2020-09-18T15:24:22Z">
        <w:r>
          <w:rPr/>
          <w:t xml:space="preserve"> </w:t>
        </w:r>
      </w:ins>
      <w:ins w:id="951" w:author="20191115" w:date="2020-09-18T15:24:22Z">
        <w:r>
          <w:rPr>
            <w:rFonts w:hint="eastAsia"/>
          </w:rPr>
          <w:t>首界面基本功能介绍</w:t>
        </w:r>
      </w:ins>
      <w:ins w:id="952" w:author="20191115" w:date="2020-09-18T15:24:22Z">
        <w:r>
          <w:rPr/>
          <w:tab/>
        </w:r>
      </w:ins>
      <w:ins w:id="953" w:author="20191115" w:date="2020-09-18T15:24:22Z">
        <w:r>
          <w:rPr/>
          <w:fldChar w:fldCharType="begin"/>
        </w:r>
      </w:ins>
      <w:ins w:id="954" w:author="20191115" w:date="2020-09-18T15:24:22Z">
        <w:r>
          <w:rPr/>
          <w:instrText xml:space="preserve"> PAGEREF _Toc6260 </w:instrText>
        </w:r>
      </w:ins>
      <w:ins w:id="955" w:author="20191115" w:date="2020-09-18T15:24:22Z">
        <w:r>
          <w:rPr/>
          <w:fldChar w:fldCharType="separate"/>
        </w:r>
      </w:ins>
      <w:ins w:id="956" w:author="20191115" w:date="2020-09-18T15:24:22Z">
        <w:r>
          <w:rPr/>
          <w:t>13</w:t>
        </w:r>
      </w:ins>
      <w:ins w:id="957" w:author="20191115" w:date="2020-09-18T15:24:22Z">
        <w:r>
          <w:rPr/>
          <w:fldChar w:fldCharType="end"/>
        </w:r>
      </w:ins>
      <w:ins w:id="958" w:author="20191115" w:date="2020-09-18T15:24:22Z">
        <w:r>
          <w:rPr>
            <w:bCs w:val="0"/>
            <w:lang w:val="zh-CN"/>
          </w:rPr>
          <w:fldChar w:fldCharType="end"/>
        </w:r>
      </w:ins>
    </w:p>
    <w:p>
      <w:pPr>
        <w:pStyle w:val="11"/>
        <w:tabs>
          <w:tab w:val="right" w:leader="dot" w:pos="8306"/>
          <w:tab w:val="clear" w:pos="8296"/>
        </w:tabs>
        <w:rPr>
          <w:ins w:id="959" w:author="20191115" w:date="2020-09-18T15:24:22Z"/>
        </w:rPr>
      </w:pPr>
      <w:ins w:id="960" w:author="20191115" w:date="2020-09-18T15:24:22Z">
        <w:r>
          <w:rPr>
            <w:bCs w:val="0"/>
            <w:lang w:val="zh-CN"/>
          </w:rPr>
          <w:fldChar w:fldCharType="begin"/>
        </w:r>
      </w:ins>
      <w:ins w:id="961" w:author="20191115" w:date="2020-09-18T15:24:22Z">
        <w:r>
          <w:rPr>
            <w:bCs w:val="0"/>
            <w:lang w:val="zh-CN"/>
          </w:rPr>
          <w:instrText xml:space="preserve"> HYPERLINK \l _Toc6624 </w:instrText>
        </w:r>
      </w:ins>
      <w:ins w:id="962" w:author="20191115" w:date="2020-09-18T15:24:22Z">
        <w:r>
          <w:rPr>
            <w:bCs w:val="0"/>
            <w:lang w:val="zh-CN"/>
          </w:rPr>
          <w:fldChar w:fldCharType="separate"/>
        </w:r>
      </w:ins>
      <w:ins w:id="963" w:author="20191115" w:date="2020-09-18T15:24:22Z">
        <w:r>
          <w:rPr/>
          <w:t>3</w:t>
        </w:r>
      </w:ins>
      <w:ins w:id="964" w:author="20191115" w:date="2020-09-18T15:24:22Z">
        <w:r>
          <w:rPr>
            <w:rFonts w:hint="eastAsia"/>
          </w:rPr>
          <w:t>.2</w:t>
        </w:r>
      </w:ins>
      <w:ins w:id="965" w:author="20191115" w:date="2020-09-18T15:24:22Z">
        <w:r>
          <w:rPr/>
          <w:t xml:space="preserve"> </w:t>
        </w:r>
      </w:ins>
      <w:ins w:id="966" w:author="20191115" w:date="2020-09-18T15:24:22Z">
        <w:r>
          <w:rPr>
            <w:rFonts w:hint="eastAsia"/>
          </w:rPr>
          <w:t>下载数据</w:t>
        </w:r>
      </w:ins>
      <w:ins w:id="967" w:author="20191115" w:date="2020-09-18T15:24:22Z">
        <w:r>
          <w:rPr/>
          <w:tab/>
        </w:r>
      </w:ins>
      <w:ins w:id="968" w:author="20191115" w:date="2020-09-18T15:24:22Z">
        <w:r>
          <w:rPr/>
          <w:fldChar w:fldCharType="begin"/>
        </w:r>
      </w:ins>
      <w:ins w:id="969" w:author="20191115" w:date="2020-09-18T15:24:22Z">
        <w:r>
          <w:rPr/>
          <w:instrText xml:space="preserve"> PAGEREF _Toc6624 </w:instrText>
        </w:r>
      </w:ins>
      <w:ins w:id="970" w:author="20191115" w:date="2020-09-18T15:24:22Z">
        <w:r>
          <w:rPr/>
          <w:fldChar w:fldCharType="separate"/>
        </w:r>
      </w:ins>
      <w:ins w:id="971" w:author="20191115" w:date="2020-09-18T15:24:22Z">
        <w:r>
          <w:rPr/>
          <w:t>13</w:t>
        </w:r>
      </w:ins>
      <w:ins w:id="972" w:author="20191115" w:date="2020-09-18T15:24:22Z">
        <w:r>
          <w:rPr/>
          <w:fldChar w:fldCharType="end"/>
        </w:r>
      </w:ins>
      <w:ins w:id="973" w:author="20191115" w:date="2020-09-18T15:24:22Z">
        <w:r>
          <w:rPr>
            <w:bCs w:val="0"/>
            <w:lang w:val="zh-CN"/>
          </w:rPr>
          <w:fldChar w:fldCharType="end"/>
        </w:r>
      </w:ins>
    </w:p>
    <w:p>
      <w:pPr>
        <w:pStyle w:val="11"/>
        <w:tabs>
          <w:tab w:val="right" w:leader="dot" w:pos="8306"/>
          <w:tab w:val="clear" w:pos="8296"/>
        </w:tabs>
        <w:rPr>
          <w:ins w:id="974" w:author="20191115" w:date="2020-09-18T15:24:22Z"/>
        </w:rPr>
      </w:pPr>
      <w:ins w:id="975" w:author="20191115" w:date="2020-09-18T15:24:22Z">
        <w:r>
          <w:rPr>
            <w:bCs w:val="0"/>
            <w:lang w:val="zh-CN"/>
          </w:rPr>
          <w:fldChar w:fldCharType="begin"/>
        </w:r>
      </w:ins>
      <w:ins w:id="976" w:author="20191115" w:date="2020-09-18T15:24:22Z">
        <w:r>
          <w:rPr>
            <w:bCs w:val="0"/>
            <w:lang w:val="zh-CN"/>
          </w:rPr>
          <w:instrText xml:space="preserve"> HYPERLINK \l _Toc3312 </w:instrText>
        </w:r>
      </w:ins>
      <w:ins w:id="977" w:author="20191115" w:date="2020-09-18T15:24:22Z">
        <w:r>
          <w:rPr>
            <w:bCs w:val="0"/>
            <w:lang w:val="zh-CN"/>
          </w:rPr>
          <w:fldChar w:fldCharType="separate"/>
        </w:r>
      </w:ins>
      <w:ins w:id="978" w:author="20191115" w:date="2020-09-18T15:24:22Z">
        <w:r>
          <w:rPr/>
          <w:t>3</w:t>
        </w:r>
      </w:ins>
      <w:ins w:id="979" w:author="20191115" w:date="2020-09-18T15:24:22Z">
        <w:r>
          <w:rPr>
            <w:rFonts w:hint="eastAsia"/>
          </w:rPr>
          <w:t>.3</w:t>
        </w:r>
      </w:ins>
      <w:ins w:id="980" w:author="20191115" w:date="2020-09-18T15:24:22Z">
        <w:r>
          <w:rPr/>
          <w:t xml:space="preserve"> </w:t>
        </w:r>
      </w:ins>
      <w:ins w:id="981" w:author="20191115" w:date="2020-09-18T15:24:22Z">
        <w:r>
          <w:rPr>
            <w:rFonts w:hint="eastAsia"/>
          </w:rPr>
          <w:t>上传/下载分析数据</w:t>
        </w:r>
      </w:ins>
      <w:ins w:id="982" w:author="20191115" w:date="2020-09-18T15:24:22Z">
        <w:r>
          <w:rPr/>
          <w:tab/>
        </w:r>
      </w:ins>
      <w:ins w:id="983" w:author="20191115" w:date="2020-09-18T15:24:22Z">
        <w:r>
          <w:rPr/>
          <w:fldChar w:fldCharType="begin"/>
        </w:r>
      </w:ins>
      <w:ins w:id="984" w:author="20191115" w:date="2020-09-18T15:24:22Z">
        <w:r>
          <w:rPr/>
          <w:instrText xml:space="preserve"> PAGEREF _Toc3312 </w:instrText>
        </w:r>
      </w:ins>
      <w:ins w:id="985" w:author="20191115" w:date="2020-09-18T15:24:22Z">
        <w:r>
          <w:rPr/>
          <w:fldChar w:fldCharType="separate"/>
        </w:r>
      </w:ins>
      <w:ins w:id="986" w:author="20191115" w:date="2020-09-18T15:24:22Z">
        <w:r>
          <w:rPr/>
          <w:t>13</w:t>
        </w:r>
      </w:ins>
      <w:ins w:id="987" w:author="20191115" w:date="2020-09-18T15:24:22Z">
        <w:r>
          <w:rPr/>
          <w:fldChar w:fldCharType="end"/>
        </w:r>
      </w:ins>
      <w:ins w:id="988" w:author="20191115" w:date="2020-09-18T15:24:22Z">
        <w:r>
          <w:rPr>
            <w:bCs w:val="0"/>
            <w:lang w:val="zh-CN"/>
          </w:rPr>
          <w:fldChar w:fldCharType="end"/>
        </w:r>
      </w:ins>
    </w:p>
    <w:p>
      <w:pPr>
        <w:pStyle w:val="10"/>
        <w:tabs>
          <w:tab w:val="right" w:leader="dot" w:pos="8306"/>
          <w:tab w:val="clear" w:pos="8296"/>
        </w:tabs>
        <w:rPr>
          <w:ins w:id="989" w:author="20191115" w:date="2020-09-18T15:24:22Z"/>
        </w:rPr>
      </w:pPr>
      <w:ins w:id="990" w:author="20191115" w:date="2020-09-18T15:24:22Z">
        <w:r>
          <w:rPr>
            <w:bCs w:val="0"/>
            <w:lang w:val="zh-CN"/>
          </w:rPr>
          <w:fldChar w:fldCharType="begin"/>
        </w:r>
      </w:ins>
      <w:ins w:id="991" w:author="20191115" w:date="2020-09-18T15:24:22Z">
        <w:r>
          <w:rPr>
            <w:bCs w:val="0"/>
            <w:lang w:val="zh-CN"/>
          </w:rPr>
          <w:instrText xml:space="preserve"> HYPERLINK \l _Toc8949 </w:instrText>
        </w:r>
      </w:ins>
      <w:ins w:id="992" w:author="20191115" w:date="2020-09-18T15:24:22Z">
        <w:r>
          <w:rPr>
            <w:bCs w:val="0"/>
            <w:lang w:val="zh-CN"/>
          </w:rPr>
          <w:fldChar w:fldCharType="separate"/>
        </w:r>
      </w:ins>
      <w:ins w:id="993" w:author="20191115" w:date="2020-09-18T15:24:22Z">
        <w:r>
          <w:rPr/>
          <w:t>4</w:t>
        </w:r>
      </w:ins>
      <w:ins w:id="994" w:author="20191115" w:date="2020-09-18T15:24:22Z">
        <w:r>
          <w:rPr>
            <w:rFonts w:hint="eastAsia"/>
          </w:rPr>
          <w:t xml:space="preserve"> 参数设置</w:t>
        </w:r>
      </w:ins>
      <w:ins w:id="995" w:author="20191115" w:date="2020-09-18T15:24:22Z">
        <w:r>
          <w:rPr/>
          <w:tab/>
        </w:r>
      </w:ins>
      <w:ins w:id="996" w:author="20191115" w:date="2020-09-18T15:24:22Z">
        <w:r>
          <w:rPr/>
          <w:fldChar w:fldCharType="begin"/>
        </w:r>
      </w:ins>
      <w:ins w:id="997" w:author="20191115" w:date="2020-09-18T15:24:22Z">
        <w:r>
          <w:rPr/>
          <w:instrText xml:space="preserve"> PAGEREF _Toc8949 </w:instrText>
        </w:r>
      </w:ins>
      <w:ins w:id="998" w:author="20191115" w:date="2020-09-18T15:24:22Z">
        <w:r>
          <w:rPr/>
          <w:fldChar w:fldCharType="separate"/>
        </w:r>
      </w:ins>
      <w:ins w:id="999" w:author="20191115" w:date="2020-09-18T15:24:22Z">
        <w:r>
          <w:rPr/>
          <w:t>14</w:t>
        </w:r>
      </w:ins>
      <w:ins w:id="1000" w:author="20191115" w:date="2020-09-18T15:24:22Z">
        <w:r>
          <w:rPr/>
          <w:fldChar w:fldCharType="end"/>
        </w:r>
      </w:ins>
      <w:ins w:id="1001" w:author="20191115" w:date="2020-09-18T15:24:22Z">
        <w:r>
          <w:rPr>
            <w:bCs w:val="0"/>
            <w:lang w:val="zh-CN"/>
          </w:rPr>
          <w:fldChar w:fldCharType="end"/>
        </w:r>
      </w:ins>
    </w:p>
    <w:p>
      <w:pPr>
        <w:pStyle w:val="11"/>
        <w:tabs>
          <w:tab w:val="right" w:leader="dot" w:pos="8306"/>
          <w:tab w:val="clear" w:pos="8296"/>
        </w:tabs>
        <w:rPr>
          <w:ins w:id="1002" w:author="20191115" w:date="2020-09-18T15:24:22Z"/>
        </w:rPr>
      </w:pPr>
      <w:ins w:id="1003" w:author="20191115" w:date="2020-09-18T15:24:22Z">
        <w:r>
          <w:rPr>
            <w:bCs w:val="0"/>
            <w:lang w:val="zh-CN"/>
          </w:rPr>
          <w:fldChar w:fldCharType="begin"/>
        </w:r>
      </w:ins>
      <w:ins w:id="1004" w:author="20191115" w:date="2020-09-18T15:24:22Z">
        <w:r>
          <w:rPr>
            <w:bCs w:val="0"/>
            <w:lang w:val="zh-CN"/>
          </w:rPr>
          <w:instrText xml:space="preserve"> HYPERLINK \l _Toc21431 </w:instrText>
        </w:r>
      </w:ins>
      <w:ins w:id="1005" w:author="20191115" w:date="2020-09-18T15:24:22Z">
        <w:r>
          <w:rPr>
            <w:bCs w:val="0"/>
            <w:lang w:val="zh-CN"/>
          </w:rPr>
          <w:fldChar w:fldCharType="separate"/>
        </w:r>
      </w:ins>
      <w:ins w:id="1006" w:author="20191115" w:date="2020-09-18T15:24:22Z">
        <w:r>
          <w:rPr/>
          <w:t>4</w:t>
        </w:r>
      </w:ins>
      <w:ins w:id="1007" w:author="20191115" w:date="2020-09-18T15:24:22Z">
        <w:r>
          <w:rPr>
            <w:rFonts w:hint="eastAsia"/>
          </w:rPr>
          <w:t>.1</w:t>
        </w:r>
      </w:ins>
      <w:ins w:id="1008" w:author="20191115" w:date="2020-09-18T15:24:22Z">
        <w:r>
          <w:rPr/>
          <w:t xml:space="preserve"> </w:t>
        </w:r>
      </w:ins>
      <w:ins w:id="1009" w:author="20191115" w:date="2020-09-18T15:24:22Z">
        <w:r>
          <w:rPr>
            <w:rFonts w:hint="eastAsia"/>
          </w:rPr>
          <w:t>心电数据</w:t>
        </w:r>
      </w:ins>
      <w:ins w:id="1010" w:author="20191115" w:date="2020-09-18T15:24:22Z">
        <w:r>
          <w:rPr/>
          <w:tab/>
        </w:r>
      </w:ins>
      <w:ins w:id="1011" w:author="20191115" w:date="2020-09-18T15:24:22Z">
        <w:r>
          <w:rPr/>
          <w:fldChar w:fldCharType="begin"/>
        </w:r>
      </w:ins>
      <w:ins w:id="1012" w:author="20191115" w:date="2020-09-18T15:24:22Z">
        <w:r>
          <w:rPr/>
          <w:instrText xml:space="preserve"> PAGEREF _Toc21431 </w:instrText>
        </w:r>
      </w:ins>
      <w:ins w:id="1013" w:author="20191115" w:date="2020-09-18T15:24:22Z">
        <w:r>
          <w:rPr/>
          <w:fldChar w:fldCharType="separate"/>
        </w:r>
      </w:ins>
      <w:ins w:id="1014" w:author="20191115" w:date="2020-09-18T15:24:22Z">
        <w:r>
          <w:rPr/>
          <w:t>14</w:t>
        </w:r>
      </w:ins>
      <w:ins w:id="1015" w:author="20191115" w:date="2020-09-18T15:24:22Z">
        <w:r>
          <w:rPr/>
          <w:fldChar w:fldCharType="end"/>
        </w:r>
      </w:ins>
      <w:ins w:id="1016" w:author="20191115" w:date="2020-09-18T15:24:22Z">
        <w:r>
          <w:rPr>
            <w:bCs w:val="0"/>
            <w:lang w:val="zh-CN"/>
          </w:rPr>
          <w:fldChar w:fldCharType="end"/>
        </w:r>
      </w:ins>
    </w:p>
    <w:p>
      <w:pPr>
        <w:pStyle w:val="11"/>
        <w:tabs>
          <w:tab w:val="right" w:leader="dot" w:pos="8306"/>
          <w:tab w:val="clear" w:pos="8296"/>
        </w:tabs>
        <w:rPr>
          <w:ins w:id="1017" w:author="20191115" w:date="2020-09-18T15:24:22Z"/>
        </w:rPr>
      </w:pPr>
      <w:ins w:id="1018" w:author="20191115" w:date="2020-09-18T15:24:22Z">
        <w:r>
          <w:rPr>
            <w:bCs w:val="0"/>
            <w:lang w:val="zh-CN"/>
          </w:rPr>
          <w:fldChar w:fldCharType="begin"/>
        </w:r>
      </w:ins>
      <w:ins w:id="1019" w:author="20191115" w:date="2020-09-18T15:24:22Z">
        <w:r>
          <w:rPr>
            <w:bCs w:val="0"/>
            <w:lang w:val="zh-CN"/>
          </w:rPr>
          <w:instrText xml:space="preserve"> HYPERLINK \l _Toc26546 </w:instrText>
        </w:r>
      </w:ins>
      <w:ins w:id="1020" w:author="20191115" w:date="2020-09-18T15:24:22Z">
        <w:r>
          <w:rPr>
            <w:bCs w:val="0"/>
            <w:lang w:val="zh-CN"/>
          </w:rPr>
          <w:fldChar w:fldCharType="separate"/>
        </w:r>
      </w:ins>
      <w:ins w:id="1021" w:author="20191115" w:date="2020-09-18T15:24:22Z">
        <w:r>
          <w:rPr/>
          <w:t>4</w:t>
        </w:r>
      </w:ins>
      <w:ins w:id="1022" w:author="20191115" w:date="2020-09-18T15:24:22Z">
        <w:r>
          <w:rPr>
            <w:rFonts w:hint="eastAsia"/>
          </w:rPr>
          <w:t>.2心律失常参数</w:t>
        </w:r>
      </w:ins>
      <w:ins w:id="1023" w:author="20191115" w:date="2020-09-18T15:24:22Z">
        <w:r>
          <w:rPr/>
          <w:tab/>
        </w:r>
      </w:ins>
      <w:ins w:id="1024" w:author="20191115" w:date="2020-09-18T15:24:22Z">
        <w:r>
          <w:rPr/>
          <w:fldChar w:fldCharType="begin"/>
        </w:r>
      </w:ins>
      <w:ins w:id="1025" w:author="20191115" w:date="2020-09-18T15:24:22Z">
        <w:r>
          <w:rPr/>
          <w:instrText xml:space="preserve"> PAGEREF _Toc26546 </w:instrText>
        </w:r>
      </w:ins>
      <w:ins w:id="1026" w:author="20191115" w:date="2020-09-18T15:24:22Z">
        <w:r>
          <w:rPr/>
          <w:fldChar w:fldCharType="separate"/>
        </w:r>
      </w:ins>
      <w:ins w:id="1027" w:author="20191115" w:date="2020-09-18T15:24:22Z">
        <w:r>
          <w:rPr/>
          <w:t>15</w:t>
        </w:r>
      </w:ins>
      <w:ins w:id="1028" w:author="20191115" w:date="2020-09-18T15:24:22Z">
        <w:r>
          <w:rPr/>
          <w:fldChar w:fldCharType="end"/>
        </w:r>
      </w:ins>
      <w:ins w:id="1029" w:author="20191115" w:date="2020-09-18T15:24:22Z">
        <w:r>
          <w:rPr>
            <w:bCs w:val="0"/>
            <w:lang w:val="zh-CN"/>
          </w:rPr>
          <w:fldChar w:fldCharType="end"/>
        </w:r>
      </w:ins>
    </w:p>
    <w:p>
      <w:pPr>
        <w:pStyle w:val="10"/>
        <w:tabs>
          <w:tab w:val="right" w:leader="dot" w:pos="8306"/>
          <w:tab w:val="clear" w:pos="8296"/>
        </w:tabs>
        <w:rPr>
          <w:ins w:id="1030" w:author="20191115" w:date="2020-09-18T15:24:22Z"/>
        </w:rPr>
      </w:pPr>
      <w:ins w:id="1031" w:author="20191115" w:date="2020-09-18T15:24:22Z">
        <w:r>
          <w:rPr>
            <w:bCs w:val="0"/>
            <w:lang w:val="zh-CN"/>
          </w:rPr>
          <w:fldChar w:fldCharType="begin"/>
        </w:r>
      </w:ins>
      <w:ins w:id="1032" w:author="20191115" w:date="2020-09-18T15:24:22Z">
        <w:r>
          <w:rPr>
            <w:bCs w:val="0"/>
            <w:lang w:val="zh-CN"/>
          </w:rPr>
          <w:instrText xml:space="preserve"> HYPERLINK \l _Toc31984 </w:instrText>
        </w:r>
      </w:ins>
      <w:ins w:id="1033" w:author="20191115" w:date="2020-09-18T15:24:22Z">
        <w:r>
          <w:rPr>
            <w:bCs w:val="0"/>
            <w:lang w:val="zh-CN"/>
          </w:rPr>
          <w:fldChar w:fldCharType="separate"/>
        </w:r>
      </w:ins>
      <w:ins w:id="1034" w:author="20191115" w:date="2020-09-18T15:24:22Z">
        <w:r>
          <w:rPr/>
          <w:t>5</w:t>
        </w:r>
      </w:ins>
      <w:ins w:id="1035" w:author="20191115" w:date="2020-09-18T15:24:22Z">
        <w:r>
          <w:rPr>
            <w:rFonts w:hint="eastAsia"/>
          </w:rPr>
          <w:t xml:space="preserve"> 编辑分析</w:t>
        </w:r>
      </w:ins>
      <w:ins w:id="1036" w:author="20191115" w:date="2020-09-18T15:24:22Z">
        <w:r>
          <w:rPr/>
          <w:tab/>
        </w:r>
      </w:ins>
      <w:ins w:id="1037" w:author="20191115" w:date="2020-09-18T15:24:22Z">
        <w:r>
          <w:rPr/>
          <w:fldChar w:fldCharType="begin"/>
        </w:r>
      </w:ins>
      <w:ins w:id="1038" w:author="20191115" w:date="2020-09-18T15:24:22Z">
        <w:r>
          <w:rPr/>
          <w:instrText xml:space="preserve"> PAGEREF _Toc31984 </w:instrText>
        </w:r>
      </w:ins>
      <w:ins w:id="1039" w:author="20191115" w:date="2020-09-18T15:24:22Z">
        <w:r>
          <w:rPr/>
          <w:fldChar w:fldCharType="separate"/>
        </w:r>
      </w:ins>
      <w:ins w:id="1040" w:author="20191115" w:date="2020-09-18T15:24:22Z">
        <w:r>
          <w:rPr/>
          <w:t>17</w:t>
        </w:r>
      </w:ins>
      <w:ins w:id="1041" w:author="20191115" w:date="2020-09-18T15:24:22Z">
        <w:r>
          <w:rPr/>
          <w:fldChar w:fldCharType="end"/>
        </w:r>
      </w:ins>
      <w:ins w:id="1042" w:author="20191115" w:date="2020-09-18T15:24:22Z">
        <w:r>
          <w:rPr>
            <w:bCs w:val="0"/>
            <w:lang w:val="zh-CN"/>
          </w:rPr>
          <w:fldChar w:fldCharType="end"/>
        </w:r>
      </w:ins>
    </w:p>
    <w:p>
      <w:pPr>
        <w:pStyle w:val="11"/>
        <w:tabs>
          <w:tab w:val="right" w:leader="dot" w:pos="8306"/>
          <w:tab w:val="clear" w:pos="8296"/>
        </w:tabs>
        <w:rPr>
          <w:ins w:id="1043" w:author="20191115" w:date="2020-09-18T15:24:22Z"/>
        </w:rPr>
      </w:pPr>
      <w:ins w:id="1044" w:author="20191115" w:date="2020-09-18T15:24:22Z">
        <w:r>
          <w:rPr>
            <w:bCs w:val="0"/>
            <w:lang w:val="zh-CN"/>
          </w:rPr>
          <w:fldChar w:fldCharType="begin"/>
        </w:r>
      </w:ins>
      <w:ins w:id="1045" w:author="20191115" w:date="2020-09-18T15:24:22Z">
        <w:r>
          <w:rPr>
            <w:bCs w:val="0"/>
            <w:lang w:val="zh-CN"/>
          </w:rPr>
          <w:instrText xml:space="preserve"> HYPERLINK \l _Toc15832 </w:instrText>
        </w:r>
      </w:ins>
      <w:ins w:id="1046" w:author="20191115" w:date="2020-09-18T15:24:22Z">
        <w:r>
          <w:rPr>
            <w:bCs w:val="0"/>
            <w:lang w:val="zh-CN"/>
          </w:rPr>
          <w:fldChar w:fldCharType="separate"/>
        </w:r>
      </w:ins>
      <w:ins w:id="1047" w:author="20191115" w:date="2020-09-18T15:24:22Z">
        <w:r>
          <w:rPr/>
          <w:t>5</w:t>
        </w:r>
      </w:ins>
      <w:ins w:id="1048" w:author="20191115" w:date="2020-09-18T15:24:22Z">
        <w:r>
          <w:rPr>
            <w:rFonts w:hint="eastAsia"/>
          </w:rPr>
          <w:t>.1</w:t>
        </w:r>
      </w:ins>
      <w:ins w:id="1049" w:author="20191115" w:date="2020-09-18T15:24:22Z">
        <w:r>
          <w:rPr/>
          <w:t xml:space="preserve"> </w:t>
        </w:r>
      </w:ins>
      <w:ins w:id="1050" w:author="20191115" w:date="2020-09-18T15:24:22Z">
        <w:r>
          <w:rPr>
            <w:rFonts w:hint="eastAsia"/>
          </w:rPr>
          <w:t>通用心电图编辑窗口</w:t>
        </w:r>
      </w:ins>
      <w:ins w:id="1051" w:author="20191115" w:date="2020-09-18T15:24:22Z">
        <w:r>
          <w:rPr/>
          <w:tab/>
        </w:r>
      </w:ins>
      <w:ins w:id="1052" w:author="20191115" w:date="2020-09-18T15:24:22Z">
        <w:r>
          <w:rPr/>
          <w:fldChar w:fldCharType="begin"/>
        </w:r>
      </w:ins>
      <w:ins w:id="1053" w:author="20191115" w:date="2020-09-18T15:24:22Z">
        <w:r>
          <w:rPr/>
          <w:instrText xml:space="preserve"> PAGEREF _Toc15832 </w:instrText>
        </w:r>
      </w:ins>
      <w:ins w:id="1054" w:author="20191115" w:date="2020-09-18T15:24:22Z">
        <w:r>
          <w:rPr/>
          <w:fldChar w:fldCharType="separate"/>
        </w:r>
      </w:ins>
      <w:ins w:id="1055" w:author="20191115" w:date="2020-09-18T15:24:22Z">
        <w:r>
          <w:rPr/>
          <w:t>18</w:t>
        </w:r>
      </w:ins>
      <w:ins w:id="1056" w:author="20191115" w:date="2020-09-18T15:24:22Z">
        <w:r>
          <w:rPr/>
          <w:fldChar w:fldCharType="end"/>
        </w:r>
      </w:ins>
      <w:ins w:id="1057" w:author="20191115" w:date="2020-09-18T15:24:22Z">
        <w:r>
          <w:rPr>
            <w:bCs w:val="0"/>
            <w:lang w:val="zh-CN"/>
          </w:rPr>
          <w:fldChar w:fldCharType="end"/>
        </w:r>
      </w:ins>
    </w:p>
    <w:p>
      <w:pPr>
        <w:pStyle w:val="6"/>
        <w:tabs>
          <w:tab w:val="right" w:leader="dot" w:pos="8306"/>
        </w:tabs>
        <w:rPr>
          <w:ins w:id="1058" w:author="20191115" w:date="2020-09-18T15:24:22Z"/>
        </w:rPr>
      </w:pPr>
      <w:ins w:id="1059" w:author="20191115" w:date="2020-09-18T15:24:22Z">
        <w:r>
          <w:rPr>
            <w:bCs w:val="0"/>
            <w:lang w:val="zh-CN"/>
          </w:rPr>
          <w:fldChar w:fldCharType="begin"/>
        </w:r>
      </w:ins>
      <w:ins w:id="1060" w:author="20191115" w:date="2020-09-18T15:24:22Z">
        <w:r>
          <w:rPr>
            <w:bCs w:val="0"/>
            <w:lang w:val="zh-CN"/>
          </w:rPr>
          <w:instrText xml:space="preserve"> HYPERLINK \l _Toc23722 </w:instrText>
        </w:r>
      </w:ins>
      <w:ins w:id="1061" w:author="20191115" w:date="2020-09-18T15:24:22Z">
        <w:r>
          <w:rPr>
            <w:bCs w:val="0"/>
            <w:lang w:val="zh-CN"/>
          </w:rPr>
          <w:fldChar w:fldCharType="separate"/>
        </w:r>
      </w:ins>
      <w:ins w:id="1062" w:author="20191115" w:date="2020-09-18T15:24:22Z">
        <w:r>
          <w:rPr>
            <w:rFonts w:hint="eastAsia"/>
          </w:rPr>
          <w:t>5.1.1 放大</w:t>
        </w:r>
      </w:ins>
      <w:ins w:id="1063" w:author="20191115" w:date="2020-09-18T15:24:22Z">
        <w:r>
          <w:rPr/>
          <w:t>/缩小心电图</w:t>
        </w:r>
      </w:ins>
      <w:ins w:id="1064" w:author="20191115" w:date="2020-09-18T15:24:22Z">
        <w:r>
          <w:rPr/>
          <w:tab/>
        </w:r>
      </w:ins>
      <w:ins w:id="1065" w:author="20191115" w:date="2020-09-18T15:24:22Z">
        <w:r>
          <w:rPr/>
          <w:fldChar w:fldCharType="begin"/>
        </w:r>
      </w:ins>
      <w:ins w:id="1066" w:author="20191115" w:date="2020-09-18T15:24:22Z">
        <w:r>
          <w:rPr/>
          <w:instrText xml:space="preserve"> PAGEREF _Toc23722 </w:instrText>
        </w:r>
      </w:ins>
      <w:ins w:id="1067" w:author="20191115" w:date="2020-09-18T15:24:22Z">
        <w:r>
          <w:rPr/>
          <w:fldChar w:fldCharType="separate"/>
        </w:r>
      </w:ins>
      <w:ins w:id="1068" w:author="20191115" w:date="2020-09-18T15:24:22Z">
        <w:r>
          <w:rPr/>
          <w:t>20</w:t>
        </w:r>
      </w:ins>
      <w:ins w:id="1069" w:author="20191115" w:date="2020-09-18T15:24:22Z">
        <w:r>
          <w:rPr/>
          <w:fldChar w:fldCharType="end"/>
        </w:r>
      </w:ins>
      <w:ins w:id="1070" w:author="20191115" w:date="2020-09-18T15:24:22Z">
        <w:r>
          <w:rPr>
            <w:bCs w:val="0"/>
            <w:lang w:val="zh-CN"/>
          </w:rPr>
          <w:fldChar w:fldCharType="end"/>
        </w:r>
      </w:ins>
    </w:p>
    <w:p>
      <w:pPr>
        <w:pStyle w:val="6"/>
        <w:tabs>
          <w:tab w:val="right" w:leader="dot" w:pos="8306"/>
        </w:tabs>
        <w:rPr>
          <w:ins w:id="1071" w:author="20191115" w:date="2020-09-18T15:24:22Z"/>
        </w:rPr>
      </w:pPr>
      <w:ins w:id="1072" w:author="20191115" w:date="2020-09-18T15:24:22Z">
        <w:r>
          <w:rPr>
            <w:bCs w:val="0"/>
            <w:lang w:val="zh-CN"/>
          </w:rPr>
          <w:fldChar w:fldCharType="begin"/>
        </w:r>
      </w:ins>
      <w:ins w:id="1073" w:author="20191115" w:date="2020-09-18T15:24:22Z">
        <w:r>
          <w:rPr>
            <w:bCs w:val="0"/>
            <w:lang w:val="zh-CN"/>
          </w:rPr>
          <w:instrText xml:space="preserve"> HYPERLINK \l _Toc28997 </w:instrText>
        </w:r>
      </w:ins>
      <w:ins w:id="1074" w:author="20191115" w:date="2020-09-18T15:24:22Z">
        <w:r>
          <w:rPr>
            <w:bCs w:val="0"/>
            <w:lang w:val="zh-CN"/>
          </w:rPr>
          <w:fldChar w:fldCharType="separate"/>
        </w:r>
      </w:ins>
      <w:ins w:id="1075" w:author="20191115" w:date="2020-09-18T15:24:22Z">
        <w:r>
          <w:rPr>
            <w:rFonts w:hint="eastAsia"/>
          </w:rPr>
          <w:t>5.1.2 插入心搏</w:t>
        </w:r>
      </w:ins>
      <w:ins w:id="1076" w:author="20191115" w:date="2020-09-18T15:24:22Z">
        <w:r>
          <w:rPr/>
          <w:tab/>
        </w:r>
      </w:ins>
      <w:ins w:id="1077" w:author="20191115" w:date="2020-09-18T15:24:22Z">
        <w:r>
          <w:rPr/>
          <w:fldChar w:fldCharType="begin"/>
        </w:r>
      </w:ins>
      <w:ins w:id="1078" w:author="20191115" w:date="2020-09-18T15:24:22Z">
        <w:r>
          <w:rPr/>
          <w:instrText xml:space="preserve"> PAGEREF _Toc28997 </w:instrText>
        </w:r>
      </w:ins>
      <w:ins w:id="1079" w:author="20191115" w:date="2020-09-18T15:24:22Z">
        <w:r>
          <w:rPr/>
          <w:fldChar w:fldCharType="separate"/>
        </w:r>
      </w:ins>
      <w:ins w:id="1080" w:author="20191115" w:date="2020-09-18T15:24:22Z">
        <w:r>
          <w:rPr/>
          <w:t>20</w:t>
        </w:r>
      </w:ins>
      <w:ins w:id="1081" w:author="20191115" w:date="2020-09-18T15:24:22Z">
        <w:r>
          <w:rPr/>
          <w:fldChar w:fldCharType="end"/>
        </w:r>
      </w:ins>
      <w:ins w:id="1082" w:author="20191115" w:date="2020-09-18T15:24:22Z">
        <w:r>
          <w:rPr>
            <w:bCs w:val="0"/>
            <w:lang w:val="zh-CN"/>
          </w:rPr>
          <w:fldChar w:fldCharType="end"/>
        </w:r>
      </w:ins>
    </w:p>
    <w:p>
      <w:pPr>
        <w:pStyle w:val="6"/>
        <w:tabs>
          <w:tab w:val="right" w:leader="dot" w:pos="8306"/>
        </w:tabs>
        <w:rPr>
          <w:ins w:id="1083" w:author="20191115" w:date="2020-09-18T15:24:22Z"/>
        </w:rPr>
      </w:pPr>
      <w:ins w:id="1084" w:author="20191115" w:date="2020-09-18T15:24:22Z">
        <w:r>
          <w:rPr>
            <w:bCs w:val="0"/>
            <w:lang w:val="zh-CN"/>
          </w:rPr>
          <w:fldChar w:fldCharType="begin"/>
        </w:r>
      </w:ins>
      <w:ins w:id="1085" w:author="20191115" w:date="2020-09-18T15:24:22Z">
        <w:r>
          <w:rPr>
            <w:bCs w:val="0"/>
            <w:lang w:val="zh-CN"/>
          </w:rPr>
          <w:instrText xml:space="preserve"> HYPERLINK \l _Toc24364 </w:instrText>
        </w:r>
      </w:ins>
      <w:ins w:id="1086" w:author="20191115" w:date="2020-09-18T15:24:22Z">
        <w:r>
          <w:rPr>
            <w:bCs w:val="0"/>
            <w:lang w:val="zh-CN"/>
          </w:rPr>
          <w:fldChar w:fldCharType="separate"/>
        </w:r>
      </w:ins>
      <w:ins w:id="1087" w:author="20191115" w:date="2020-09-18T15:24:22Z">
        <w:r>
          <w:rPr>
            <w:rFonts w:hint="eastAsia"/>
          </w:rPr>
          <w:t>5.1.3 删除心搏</w:t>
        </w:r>
      </w:ins>
      <w:ins w:id="1088" w:author="20191115" w:date="2020-09-18T15:24:22Z">
        <w:r>
          <w:rPr/>
          <w:tab/>
        </w:r>
      </w:ins>
      <w:ins w:id="1089" w:author="20191115" w:date="2020-09-18T15:24:22Z">
        <w:r>
          <w:rPr/>
          <w:fldChar w:fldCharType="begin"/>
        </w:r>
      </w:ins>
      <w:ins w:id="1090" w:author="20191115" w:date="2020-09-18T15:24:22Z">
        <w:r>
          <w:rPr/>
          <w:instrText xml:space="preserve"> PAGEREF _Toc24364 </w:instrText>
        </w:r>
      </w:ins>
      <w:ins w:id="1091" w:author="20191115" w:date="2020-09-18T15:24:22Z">
        <w:r>
          <w:rPr/>
          <w:fldChar w:fldCharType="separate"/>
        </w:r>
      </w:ins>
      <w:ins w:id="1092" w:author="20191115" w:date="2020-09-18T15:24:22Z">
        <w:r>
          <w:rPr/>
          <w:t>21</w:t>
        </w:r>
      </w:ins>
      <w:ins w:id="1093" w:author="20191115" w:date="2020-09-18T15:24:22Z">
        <w:r>
          <w:rPr/>
          <w:fldChar w:fldCharType="end"/>
        </w:r>
      </w:ins>
      <w:ins w:id="1094" w:author="20191115" w:date="2020-09-18T15:24:22Z">
        <w:r>
          <w:rPr>
            <w:bCs w:val="0"/>
            <w:lang w:val="zh-CN"/>
          </w:rPr>
          <w:fldChar w:fldCharType="end"/>
        </w:r>
      </w:ins>
    </w:p>
    <w:p>
      <w:pPr>
        <w:pStyle w:val="6"/>
        <w:tabs>
          <w:tab w:val="right" w:leader="dot" w:pos="8306"/>
        </w:tabs>
        <w:rPr>
          <w:ins w:id="1095" w:author="20191115" w:date="2020-09-18T15:24:22Z"/>
        </w:rPr>
      </w:pPr>
      <w:ins w:id="1096" w:author="20191115" w:date="2020-09-18T15:24:22Z">
        <w:r>
          <w:rPr>
            <w:bCs w:val="0"/>
            <w:lang w:val="zh-CN"/>
          </w:rPr>
          <w:fldChar w:fldCharType="begin"/>
        </w:r>
      </w:ins>
      <w:ins w:id="1097" w:author="20191115" w:date="2020-09-18T15:24:22Z">
        <w:r>
          <w:rPr>
            <w:bCs w:val="0"/>
            <w:lang w:val="zh-CN"/>
          </w:rPr>
          <w:instrText xml:space="preserve"> HYPERLINK \l _Toc21889 </w:instrText>
        </w:r>
      </w:ins>
      <w:ins w:id="1098" w:author="20191115" w:date="2020-09-18T15:24:22Z">
        <w:r>
          <w:rPr>
            <w:bCs w:val="0"/>
            <w:lang w:val="zh-CN"/>
          </w:rPr>
          <w:fldChar w:fldCharType="separate"/>
        </w:r>
      </w:ins>
      <w:ins w:id="1099" w:author="20191115" w:date="2020-09-18T15:24:22Z">
        <w:r>
          <w:rPr>
            <w:rFonts w:hint="eastAsia"/>
          </w:rPr>
          <w:t>5.1.4 修改心搏</w:t>
        </w:r>
      </w:ins>
      <w:ins w:id="1100" w:author="20191115" w:date="2020-09-18T15:24:22Z">
        <w:r>
          <w:rPr/>
          <w:tab/>
        </w:r>
      </w:ins>
      <w:ins w:id="1101" w:author="20191115" w:date="2020-09-18T15:24:22Z">
        <w:r>
          <w:rPr/>
          <w:fldChar w:fldCharType="begin"/>
        </w:r>
      </w:ins>
      <w:ins w:id="1102" w:author="20191115" w:date="2020-09-18T15:24:22Z">
        <w:r>
          <w:rPr/>
          <w:instrText xml:space="preserve"> PAGEREF _Toc21889 </w:instrText>
        </w:r>
      </w:ins>
      <w:ins w:id="1103" w:author="20191115" w:date="2020-09-18T15:24:22Z">
        <w:r>
          <w:rPr/>
          <w:fldChar w:fldCharType="separate"/>
        </w:r>
      </w:ins>
      <w:ins w:id="1104" w:author="20191115" w:date="2020-09-18T15:24:22Z">
        <w:r>
          <w:rPr/>
          <w:t>21</w:t>
        </w:r>
      </w:ins>
      <w:ins w:id="1105" w:author="20191115" w:date="2020-09-18T15:24:22Z">
        <w:r>
          <w:rPr/>
          <w:fldChar w:fldCharType="end"/>
        </w:r>
      </w:ins>
      <w:ins w:id="1106" w:author="20191115" w:date="2020-09-18T15:24:22Z">
        <w:r>
          <w:rPr>
            <w:bCs w:val="0"/>
            <w:lang w:val="zh-CN"/>
          </w:rPr>
          <w:fldChar w:fldCharType="end"/>
        </w:r>
      </w:ins>
    </w:p>
    <w:p>
      <w:pPr>
        <w:pStyle w:val="6"/>
        <w:tabs>
          <w:tab w:val="right" w:leader="dot" w:pos="8306"/>
        </w:tabs>
        <w:rPr>
          <w:ins w:id="1107" w:author="20191115" w:date="2020-09-18T15:24:22Z"/>
        </w:rPr>
      </w:pPr>
      <w:ins w:id="1108" w:author="20191115" w:date="2020-09-18T15:24:22Z">
        <w:r>
          <w:rPr>
            <w:bCs w:val="0"/>
            <w:lang w:val="zh-CN"/>
          </w:rPr>
          <w:fldChar w:fldCharType="begin"/>
        </w:r>
      </w:ins>
      <w:ins w:id="1109" w:author="20191115" w:date="2020-09-18T15:24:22Z">
        <w:r>
          <w:rPr>
            <w:bCs w:val="0"/>
            <w:lang w:val="zh-CN"/>
          </w:rPr>
          <w:instrText xml:space="preserve"> HYPERLINK \l _Toc10451 </w:instrText>
        </w:r>
      </w:ins>
      <w:ins w:id="1110" w:author="20191115" w:date="2020-09-18T15:24:22Z">
        <w:r>
          <w:rPr>
            <w:bCs w:val="0"/>
            <w:lang w:val="zh-CN"/>
          </w:rPr>
          <w:fldChar w:fldCharType="separate"/>
        </w:r>
      </w:ins>
      <w:ins w:id="1111" w:author="20191115" w:date="2020-09-18T15:24:22Z">
        <w:r>
          <w:rPr>
            <w:rFonts w:hint="eastAsia"/>
          </w:rPr>
          <w:t>5.1.5 测量心电图</w:t>
        </w:r>
      </w:ins>
      <w:ins w:id="1112" w:author="20191115" w:date="2020-09-18T15:24:22Z">
        <w:r>
          <w:rPr/>
          <w:tab/>
        </w:r>
      </w:ins>
      <w:ins w:id="1113" w:author="20191115" w:date="2020-09-18T15:24:22Z">
        <w:r>
          <w:rPr/>
          <w:fldChar w:fldCharType="begin"/>
        </w:r>
      </w:ins>
      <w:ins w:id="1114" w:author="20191115" w:date="2020-09-18T15:24:22Z">
        <w:r>
          <w:rPr/>
          <w:instrText xml:space="preserve"> PAGEREF _Toc10451 </w:instrText>
        </w:r>
      </w:ins>
      <w:ins w:id="1115" w:author="20191115" w:date="2020-09-18T15:24:22Z">
        <w:r>
          <w:rPr/>
          <w:fldChar w:fldCharType="separate"/>
        </w:r>
      </w:ins>
      <w:ins w:id="1116" w:author="20191115" w:date="2020-09-18T15:24:22Z">
        <w:r>
          <w:rPr/>
          <w:t>22</w:t>
        </w:r>
      </w:ins>
      <w:ins w:id="1117" w:author="20191115" w:date="2020-09-18T15:24:22Z">
        <w:r>
          <w:rPr/>
          <w:fldChar w:fldCharType="end"/>
        </w:r>
      </w:ins>
      <w:ins w:id="1118" w:author="20191115" w:date="2020-09-18T15:24:22Z">
        <w:r>
          <w:rPr>
            <w:bCs w:val="0"/>
            <w:lang w:val="zh-CN"/>
          </w:rPr>
          <w:fldChar w:fldCharType="end"/>
        </w:r>
      </w:ins>
    </w:p>
    <w:p>
      <w:pPr>
        <w:pStyle w:val="6"/>
        <w:tabs>
          <w:tab w:val="right" w:leader="dot" w:pos="8306"/>
        </w:tabs>
        <w:rPr>
          <w:ins w:id="1119" w:author="20191115" w:date="2020-09-18T15:24:22Z"/>
        </w:rPr>
      </w:pPr>
      <w:ins w:id="1120" w:author="20191115" w:date="2020-09-18T15:24:22Z">
        <w:r>
          <w:rPr>
            <w:bCs w:val="0"/>
            <w:lang w:val="zh-CN"/>
          </w:rPr>
          <w:fldChar w:fldCharType="begin"/>
        </w:r>
      </w:ins>
      <w:ins w:id="1121" w:author="20191115" w:date="2020-09-18T15:24:22Z">
        <w:r>
          <w:rPr>
            <w:bCs w:val="0"/>
            <w:lang w:val="zh-CN"/>
          </w:rPr>
          <w:instrText xml:space="preserve"> HYPERLINK \l _Toc26783 </w:instrText>
        </w:r>
      </w:ins>
      <w:ins w:id="1122" w:author="20191115" w:date="2020-09-18T15:24:22Z">
        <w:r>
          <w:rPr>
            <w:bCs w:val="0"/>
            <w:lang w:val="zh-CN"/>
          </w:rPr>
          <w:fldChar w:fldCharType="separate"/>
        </w:r>
      </w:ins>
      <w:ins w:id="1123" w:author="20191115" w:date="2020-09-18T15:24:22Z">
        <w:r>
          <w:rPr>
            <w:rFonts w:hint="eastAsia"/>
          </w:rPr>
          <w:t>5.1.6 快速浏览心电图</w:t>
        </w:r>
      </w:ins>
      <w:ins w:id="1124" w:author="20191115" w:date="2020-09-18T15:24:22Z">
        <w:r>
          <w:rPr/>
          <w:tab/>
        </w:r>
      </w:ins>
      <w:ins w:id="1125" w:author="20191115" w:date="2020-09-18T15:24:22Z">
        <w:r>
          <w:rPr/>
          <w:fldChar w:fldCharType="begin"/>
        </w:r>
      </w:ins>
      <w:ins w:id="1126" w:author="20191115" w:date="2020-09-18T15:24:22Z">
        <w:r>
          <w:rPr/>
          <w:instrText xml:space="preserve"> PAGEREF _Toc26783 </w:instrText>
        </w:r>
      </w:ins>
      <w:ins w:id="1127" w:author="20191115" w:date="2020-09-18T15:24:22Z">
        <w:r>
          <w:rPr/>
          <w:fldChar w:fldCharType="separate"/>
        </w:r>
      </w:ins>
      <w:ins w:id="1128" w:author="20191115" w:date="2020-09-18T15:24:22Z">
        <w:r>
          <w:rPr/>
          <w:t>23</w:t>
        </w:r>
      </w:ins>
      <w:ins w:id="1129" w:author="20191115" w:date="2020-09-18T15:24:22Z">
        <w:r>
          <w:rPr/>
          <w:fldChar w:fldCharType="end"/>
        </w:r>
      </w:ins>
      <w:ins w:id="1130" w:author="20191115" w:date="2020-09-18T15:24:22Z">
        <w:r>
          <w:rPr>
            <w:bCs w:val="0"/>
            <w:lang w:val="zh-CN"/>
          </w:rPr>
          <w:fldChar w:fldCharType="end"/>
        </w:r>
      </w:ins>
    </w:p>
    <w:p>
      <w:pPr>
        <w:pStyle w:val="6"/>
        <w:tabs>
          <w:tab w:val="right" w:leader="dot" w:pos="8306"/>
        </w:tabs>
        <w:rPr>
          <w:ins w:id="1131" w:author="20191115" w:date="2020-09-18T15:24:22Z"/>
        </w:rPr>
      </w:pPr>
      <w:ins w:id="1132" w:author="20191115" w:date="2020-09-18T15:24:22Z">
        <w:r>
          <w:rPr>
            <w:bCs w:val="0"/>
            <w:lang w:val="zh-CN"/>
          </w:rPr>
          <w:fldChar w:fldCharType="begin"/>
        </w:r>
      </w:ins>
      <w:ins w:id="1133" w:author="20191115" w:date="2020-09-18T15:24:22Z">
        <w:r>
          <w:rPr>
            <w:bCs w:val="0"/>
            <w:lang w:val="zh-CN"/>
          </w:rPr>
          <w:instrText xml:space="preserve"> HYPERLINK \l _Toc9700 </w:instrText>
        </w:r>
      </w:ins>
      <w:ins w:id="1134" w:author="20191115" w:date="2020-09-18T15:24:22Z">
        <w:r>
          <w:rPr>
            <w:bCs w:val="0"/>
            <w:lang w:val="zh-CN"/>
          </w:rPr>
          <w:fldChar w:fldCharType="separate"/>
        </w:r>
      </w:ins>
      <w:ins w:id="1135" w:author="20191115" w:date="2020-09-18T15:24:22Z">
        <w:r>
          <w:rPr>
            <w:rFonts w:hint="eastAsia"/>
          </w:rPr>
          <w:t>5.1.7 保存心电片段图</w:t>
        </w:r>
      </w:ins>
      <w:ins w:id="1136" w:author="20191115" w:date="2020-09-18T15:24:22Z">
        <w:r>
          <w:rPr/>
          <w:tab/>
        </w:r>
      </w:ins>
      <w:ins w:id="1137" w:author="20191115" w:date="2020-09-18T15:24:22Z">
        <w:r>
          <w:rPr/>
          <w:fldChar w:fldCharType="begin"/>
        </w:r>
      </w:ins>
      <w:ins w:id="1138" w:author="20191115" w:date="2020-09-18T15:24:22Z">
        <w:r>
          <w:rPr/>
          <w:instrText xml:space="preserve"> PAGEREF _Toc9700 </w:instrText>
        </w:r>
      </w:ins>
      <w:ins w:id="1139" w:author="20191115" w:date="2020-09-18T15:24:22Z">
        <w:r>
          <w:rPr/>
          <w:fldChar w:fldCharType="separate"/>
        </w:r>
      </w:ins>
      <w:ins w:id="1140" w:author="20191115" w:date="2020-09-18T15:24:22Z">
        <w:r>
          <w:rPr/>
          <w:t>23</w:t>
        </w:r>
      </w:ins>
      <w:ins w:id="1141" w:author="20191115" w:date="2020-09-18T15:24:22Z">
        <w:r>
          <w:rPr/>
          <w:fldChar w:fldCharType="end"/>
        </w:r>
      </w:ins>
      <w:ins w:id="1142" w:author="20191115" w:date="2020-09-18T15:24:22Z">
        <w:r>
          <w:rPr>
            <w:bCs w:val="0"/>
            <w:lang w:val="zh-CN"/>
          </w:rPr>
          <w:fldChar w:fldCharType="end"/>
        </w:r>
      </w:ins>
    </w:p>
    <w:p>
      <w:pPr>
        <w:pStyle w:val="6"/>
        <w:tabs>
          <w:tab w:val="right" w:leader="dot" w:pos="8306"/>
        </w:tabs>
        <w:rPr>
          <w:ins w:id="1143" w:author="20191115" w:date="2020-09-18T15:24:22Z"/>
        </w:rPr>
      </w:pPr>
      <w:ins w:id="1144" w:author="20191115" w:date="2020-09-18T15:24:22Z">
        <w:r>
          <w:rPr>
            <w:bCs w:val="0"/>
            <w:lang w:val="zh-CN"/>
          </w:rPr>
          <w:fldChar w:fldCharType="begin"/>
        </w:r>
      </w:ins>
      <w:ins w:id="1145" w:author="20191115" w:date="2020-09-18T15:24:22Z">
        <w:r>
          <w:rPr>
            <w:bCs w:val="0"/>
            <w:lang w:val="zh-CN"/>
          </w:rPr>
          <w:instrText xml:space="preserve"> HYPERLINK \l _Toc14918 </w:instrText>
        </w:r>
      </w:ins>
      <w:ins w:id="1146" w:author="20191115" w:date="2020-09-18T15:24:22Z">
        <w:r>
          <w:rPr>
            <w:bCs w:val="0"/>
            <w:lang w:val="zh-CN"/>
          </w:rPr>
          <w:fldChar w:fldCharType="separate"/>
        </w:r>
      </w:ins>
      <w:ins w:id="1147" w:author="20191115" w:date="2020-09-18T15:24:22Z">
        <w:r>
          <w:rPr>
            <w:rFonts w:hint="eastAsia"/>
          </w:rPr>
          <w:t>5.1.8 即时打印心电图</w:t>
        </w:r>
      </w:ins>
      <w:ins w:id="1148" w:author="20191115" w:date="2020-09-18T15:24:22Z">
        <w:r>
          <w:rPr/>
          <w:tab/>
        </w:r>
      </w:ins>
      <w:ins w:id="1149" w:author="20191115" w:date="2020-09-18T15:24:22Z">
        <w:r>
          <w:rPr/>
          <w:fldChar w:fldCharType="begin"/>
        </w:r>
      </w:ins>
      <w:ins w:id="1150" w:author="20191115" w:date="2020-09-18T15:24:22Z">
        <w:r>
          <w:rPr/>
          <w:instrText xml:space="preserve"> PAGEREF _Toc14918 </w:instrText>
        </w:r>
      </w:ins>
      <w:ins w:id="1151" w:author="20191115" w:date="2020-09-18T15:24:22Z">
        <w:r>
          <w:rPr/>
          <w:fldChar w:fldCharType="separate"/>
        </w:r>
      </w:ins>
      <w:ins w:id="1152" w:author="20191115" w:date="2020-09-18T15:24:22Z">
        <w:r>
          <w:rPr/>
          <w:t>24</w:t>
        </w:r>
      </w:ins>
      <w:ins w:id="1153" w:author="20191115" w:date="2020-09-18T15:24:22Z">
        <w:r>
          <w:rPr/>
          <w:fldChar w:fldCharType="end"/>
        </w:r>
      </w:ins>
      <w:ins w:id="1154" w:author="20191115" w:date="2020-09-18T15:24:22Z">
        <w:r>
          <w:rPr>
            <w:bCs w:val="0"/>
            <w:lang w:val="zh-CN"/>
          </w:rPr>
          <w:fldChar w:fldCharType="end"/>
        </w:r>
      </w:ins>
    </w:p>
    <w:p>
      <w:pPr>
        <w:pStyle w:val="6"/>
        <w:tabs>
          <w:tab w:val="right" w:leader="dot" w:pos="8306"/>
        </w:tabs>
        <w:rPr>
          <w:ins w:id="1155" w:author="20191115" w:date="2020-09-18T15:24:22Z"/>
        </w:rPr>
      </w:pPr>
      <w:ins w:id="1156" w:author="20191115" w:date="2020-09-18T15:24:22Z">
        <w:r>
          <w:rPr>
            <w:bCs w:val="0"/>
            <w:lang w:val="zh-CN"/>
          </w:rPr>
          <w:fldChar w:fldCharType="begin"/>
        </w:r>
      </w:ins>
      <w:ins w:id="1157" w:author="20191115" w:date="2020-09-18T15:24:22Z">
        <w:r>
          <w:rPr>
            <w:bCs w:val="0"/>
            <w:lang w:val="zh-CN"/>
          </w:rPr>
          <w:instrText xml:space="preserve"> HYPERLINK \l _Toc4610 </w:instrText>
        </w:r>
      </w:ins>
      <w:ins w:id="1158" w:author="20191115" w:date="2020-09-18T15:24:22Z">
        <w:r>
          <w:rPr>
            <w:bCs w:val="0"/>
            <w:lang w:val="zh-CN"/>
          </w:rPr>
          <w:fldChar w:fldCharType="separate"/>
        </w:r>
      </w:ins>
      <w:ins w:id="1159" w:author="20191115" w:date="2020-09-18T15:24:22Z">
        <w:r>
          <w:rPr>
            <w:rFonts w:hint="eastAsia"/>
          </w:rPr>
          <w:t>5.1.9 自定义心律失常事件</w:t>
        </w:r>
      </w:ins>
      <w:ins w:id="1160" w:author="20191115" w:date="2020-09-18T15:24:22Z">
        <w:r>
          <w:rPr/>
          <w:tab/>
        </w:r>
      </w:ins>
      <w:ins w:id="1161" w:author="20191115" w:date="2020-09-18T15:24:22Z">
        <w:r>
          <w:rPr/>
          <w:fldChar w:fldCharType="begin"/>
        </w:r>
      </w:ins>
      <w:ins w:id="1162" w:author="20191115" w:date="2020-09-18T15:24:22Z">
        <w:r>
          <w:rPr/>
          <w:instrText xml:space="preserve"> PAGEREF _Toc4610 </w:instrText>
        </w:r>
      </w:ins>
      <w:ins w:id="1163" w:author="20191115" w:date="2020-09-18T15:24:22Z">
        <w:r>
          <w:rPr/>
          <w:fldChar w:fldCharType="separate"/>
        </w:r>
      </w:ins>
      <w:ins w:id="1164" w:author="20191115" w:date="2020-09-18T15:24:22Z">
        <w:r>
          <w:rPr/>
          <w:t>25</w:t>
        </w:r>
      </w:ins>
      <w:ins w:id="1165" w:author="20191115" w:date="2020-09-18T15:24:22Z">
        <w:r>
          <w:rPr/>
          <w:fldChar w:fldCharType="end"/>
        </w:r>
      </w:ins>
      <w:ins w:id="1166" w:author="20191115" w:date="2020-09-18T15:24:22Z">
        <w:r>
          <w:rPr>
            <w:bCs w:val="0"/>
            <w:lang w:val="zh-CN"/>
          </w:rPr>
          <w:fldChar w:fldCharType="end"/>
        </w:r>
      </w:ins>
    </w:p>
    <w:p>
      <w:pPr>
        <w:pStyle w:val="11"/>
        <w:tabs>
          <w:tab w:val="right" w:leader="dot" w:pos="8306"/>
          <w:tab w:val="clear" w:pos="8296"/>
        </w:tabs>
        <w:rPr>
          <w:ins w:id="1167" w:author="20191115" w:date="2020-09-18T15:24:22Z"/>
        </w:rPr>
      </w:pPr>
      <w:ins w:id="1168" w:author="20191115" w:date="2020-09-18T15:24:22Z">
        <w:r>
          <w:rPr>
            <w:bCs w:val="0"/>
            <w:lang w:val="zh-CN"/>
          </w:rPr>
          <w:fldChar w:fldCharType="begin"/>
        </w:r>
      </w:ins>
      <w:ins w:id="1169" w:author="20191115" w:date="2020-09-18T15:24:22Z">
        <w:r>
          <w:rPr>
            <w:bCs w:val="0"/>
            <w:lang w:val="zh-CN"/>
          </w:rPr>
          <w:instrText xml:space="preserve"> HYPERLINK \l _Toc8153 </w:instrText>
        </w:r>
      </w:ins>
      <w:ins w:id="1170" w:author="20191115" w:date="2020-09-18T15:24:22Z">
        <w:r>
          <w:rPr>
            <w:bCs w:val="0"/>
            <w:lang w:val="zh-CN"/>
          </w:rPr>
          <w:fldChar w:fldCharType="separate"/>
        </w:r>
      </w:ins>
      <w:ins w:id="1171" w:author="20191115" w:date="2020-09-18T15:24:22Z">
        <w:r>
          <w:rPr/>
          <w:t>5</w:t>
        </w:r>
      </w:ins>
      <w:ins w:id="1172" w:author="20191115" w:date="2020-09-18T15:24:22Z">
        <w:r>
          <w:rPr>
            <w:rFonts w:hint="eastAsia"/>
          </w:rPr>
          <w:t>.2</w:t>
        </w:r>
      </w:ins>
      <w:ins w:id="1173" w:author="20191115" w:date="2020-09-18T15:24:22Z">
        <w:r>
          <w:rPr/>
          <w:t xml:space="preserve"> </w:t>
        </w:r>
      </w:ins>
      <w:ins w:id="1174" w:author="20191115" w:date="2020-09-18T15:24:22Z">
        <w:r>
          <w:rPr>
            <w:rFonts w:hint="eastAsia"/>
          </w:rPr>
          <w:t>患者信息</w:t>
        </w:r>
      </w:ins>
      <w:ins w:id="1175" w:author="20191115" w:date="2020-09-18T15:24:22Z">
        <w:r>
          <w:rPr/>
          <w:tab/>
        </w:r>
      </w:ins>
      <w:ins w:id="1176" w:author="20191115" w:date="2020-09-18T15:24:22Z">
        <w:r>
          <w:rPr/>
          <w:fldChar w:fldCharType="begin"/>
        </w:r>
      </w:ins>
      <w:ins w:id="1177" w:author="20191115" w:date="2020-09-18T15:24:22Z">
        <w:r>
          <w:rPr/>
          <w:instrText xml:space="preserve"> PAGEREF _Toc8153 </w:instrText>
        </w:r>
      </w:ins>
      <w:ins w:id="1178" w:author="20191115" w:date="2020-09-18T15:24:22Z">
        <w:r>
          <w:rPr/>
          <w:fldChar w:fldCharType="separate"/>
        </w:r>
      </w:ins>
      <w:ins w:id="1179" w:author="20191115" w:date="2020-09-18T15:24:22Z">
        <w:r>
          <w:rPr/>
          <w:t>26</w:t>
        </w:r>
      </w:ins>
      <w:ins w:id="1180" w:author="20191115" w:date="2020-09-18T15:24:22Z">
        <w:r>
          <w:rPr/>
          <w:fldChar w:fldCharType="end"/>
        </w:r>
      </w:ins>
      <w:ins w:id="1181" w:author="20191115" w:date="2020-09-18T15:24:22Z">
        <w:r>
          <w:rPr>
            <w:bCs w:val="0"/>
            <w:lang w:val="zh-CN"/>
          </w:rPr>
          <w:fldChar w:fldCharType="end"/>
        </w:r>
      </w:ins>
    </w:p>
    <w:p>
      <w:pPr>
        <w:pStyle w:val="6"/>
        <w:tabs>
          <w:tab w:val="right" w:leader="dot" w:pos="8306"/>
        </w:tabs>
        <w:rPr>
          <w:ins w:id="1182" w:author="20191115" w:date="2020-09-18T15:24:22Z"/>
        </w:rPr>
      </w:pPr>
      <w:ins w:id="1183" w:author="20191115" w:date="2020-09-18T15:24:22Z">
        <w:r>
          <w:rPr>
            <w:bCs w:val="0"/>
            <w:lang w:val="zh-CN"/>
          </w:rPr>
          <w:fldChar w:fldCharType="begin"/>
        </w:r>
      </w:ins>
      <w:ins w:id="1184" w:author="20191115" w:date="2020-09-18T15:24:22Z">
        <w:r>
          <w:rPr>
            <w:bCs w:val="0"/>
            <w:lang w:val="zh-CN"/>
          </w:rPr>
          <w:instrText xml:space="preserve"> HYPERLINK \l _Toc31775 </w:instrText>
        </w:r>
      </w:ins>
      <w:ins w:id="1185" w:author="20191115" w:date="2020-09-18T15:24:22Z">
        <w:r>
          <w:rPr>
            <w:bCs w:val="0"/>
            <w:lang w:val="zh-CN"/>
          </w:rPr>
          <w:fldChar w:fldCharType="separate"/>
        </w:r>
      </w:ins>
      <w:ins w:id="1186" w:author="20191115" w:date="2020-09-18T15:24:22Z">
        <w:r>
          <w:rPr>
            <w:rFonts w:hint="eastAsia"/>
          </w:rPr>
          <w:t>5.2.1 区域说明</w:t>
        </w:r>
      </w:ins>
      <w:ins w:id="1187" w:author="20191115" w:date="2020-09-18T15:24:22Z">
        <w:r>
          <w:rPr/>
          <w:tab/>
        </w:r>
      </w:ins>
      <w:ins w:id="1188" w:author="20191115" w:date="2020-09-18T15:24:22Z">
        <w:r>
          <w:rPr/>
          <w:fldChar w:fldCharType="begin"/>
        </w:r>
      </w:ins>
      <w:ins w:id="1189" w:author="20191115" w:date="2020-09-18T15:24:22Z">
        <w:r>
          <w:rPr/>
          <w:instrText xml:space="preserve"> PAGEREF _Toc31775 </w:instrText>
        </w:r>
      </w:ins>
      <w:ins w:id="1190" w:author="20191115" w:date="2020-09-18T15:24:22Z">
        <w:r>
          <w:rPr/>
          <w:fldChar w:fldCharType="separate"/>
        </w:r>
      </w:ins>
      <w:ins w:id="1191" w:author="20191115" w:date="2020-09-18T15:24:22Z">
        <w:r>
          <w:rPr/>
          <w:t>26</w:t>
        </w:r>
      </w:ins>
      <w:ins w:id="1192" w:author="20191115" w:date="2020-09-18T15:24:22Z">
        <w:r>
          <w:rPr/>
          <w:fldChar w:fldCharType="end"/>
        </w:r>
      </w:ins>
      <w:ins w:id="1193" w:author="20191115" w:date="2020-09-18T15:24:22Z">
        <w:r>
          <w:rPr>
            <w:bCs w:val="0"/>
            <w:lang w:val="zh-CN"/>
          </w:rPr>
          <w:fldChar w:fldCharType="end"/>
        </w:r>
      </w:ins>
    </w:p>
    <w:p>
      <w:pPr>
        <w:pStyle w:val="6"/>
        <w:tabs>
          <w:tab w:val="right" w:leader="dot" w:pos="8306"/>
        </w:tabs>
        <w:rPr>
          <w:ins w:id="1194" w:author="20191115" w:date="2020-09-18T15:24:22Z"/>
        </w:rPr>
      </w:pPr>
      <w:ins w:id="1195" w:author="20191115" w:date="2020-09-18T15:24:22Z">
        <w:r>
          <w:rPr>
            <w:bCs w:val="0"/>
            <w:lang w:val="zh-CN"/>
          </w:rPr>
          <w:fldChar w:fldCharType="begin"/>
        </w:r>
      </w:ins>
      <w:ins w:id="1196" w:author="20191115" w:date="2020-09-18T15:24:22Z">
        <w:r>
          <w:rPr>
            <w:bCs w:val="0"/>
            <w:lang w:val="zh-CN"/>
          </w:rPr>
          <w:instrText xml:space="preserve"> HYPERLINK \l _Toc18206 </w:instrText>
        </w:r>
      </w:ins>
      <w:ins w:id="1197" w:author="20191115" w:date="2020-09-18T15:24:22Z">
        <w:r>
          <w:rPr>
            <w:bCs w:val="0"/>
            <w:lang w:val="zh-CN"/>
          </w:rPr>
          <w:fldChar w:fldCharType="separate"/>
        </w:r>
      </w:ins>
      <w:ins w:id="1198" w:author="20191115" w:date="2020-09-18T15:24:22Z">
        <w:r>
          <w:rPr>
            <w:rFonts w:hint="eastAsia"/>
          </w:rPr>
          <w:t>5.2.2 分析参数设置</w:t>
        </w:r>
      </w:ins>
      <w:ins w:id="1199" w:author="20191115" w:date="2020-09-18T15:24:22Z">
        <w:r>
          <w:rPr/>
          <w:tab/>
        </w:r>
      </w:ins>
      <w:ins w:id="1200" w:author="20191115" w:date="2020-09-18T15:24:22Z">
        <w:r>
          <w:rPr/>
          <w:fldChar w:fldCharType="begin"/>
        </w:r>
      </w:ins>
      <w:ins w:id="1201" w:author="20191115" w:date="2020-09-18T15:24:22Z">
        <w:r>
          <w:rPr/>
          <w:instrText xml:space="preserve"> PAGEREF _Toc18206 </w:instrText>
        </w:r>
      </w:ins>
      <w:ins w:id="1202" w:author="20191115" w:date="2020-09-18T15:24:22Z">
        <w:r>
          <w:rPr/>
          <w:fldChar w:fldCharType="separate"/>
        </w:r>
      </w:ins>
      <w:ins w:id="1203" w:author="20191115" w:date="2020-09-18T15:24:22Z">
        <w:r>
          <w:rPr/>
          <w:t>27</w:t>
        </w:r>
      </w:ins>
      <w:ins w:id="1204" w:author="20191115" w:date="2020-09-18T15:24:22Z">
        <w:r>
          <w:rPr/>
          <w:fldChar w:fldCharType="end"/>
        </w:r>
      </w:ins>
      <w:ins w:id="1205" w:author="20191115" w:date="2020-09-18T15:24:22Z">
        <w:r>
          <w:rPr>
            <w:bCs w:val="0"/>
            <w:lang w:val="zh-CN"/>
          </w:rPr>
          <w:fldChar w:fldCharType="end"/>
        </w:r>
      </w:ins>
    </w:p>
    <w:p>
      <w:pPr>
        <w:pStyle w:val="6"/>
        <w:tabs>
          <w:tab w:val="right" w:leader="dot" w:pos="8306"/>
        </w:tabs>
        <w:rPr>
          <w:ins w:id="1206" w:author="20191115" w:date="2020-09-18T15:24:22Z"/>
        </w:rPr>
      </w:pPr>
      <w:ins w:id="1207" w:author="20191115" w:date="2020-09-18T15:24:22Z">
        <w:r>
          <w:rPr>
            <w:bCs w:val="0"/>
            <w:lang w:val="zh-CN"/>
          </w:rPr>
          <w:fldChar w:fldCharType="begin"/>
        </w:r>
      </w:ins>
      <w:ins w:id="1208" w:author="20191115" w:date="2020-09-18T15:24:22Z">
        <w:r>
          <w:rPr>
            <w:bCs w:val="0"/>
            <w:lang w:val="zh-CN"/>
          </w:rPr>
          <w:instrText xml:space="preserve"> HYPERLINK \l _Toc13087 </w:instrText>
        </w:r>
      </w:ins>
      <w:ins w:id="1209" w:author="20191115" w:date="2020-09-18T15:24:22Z">
        <w:r>
          <w:rPr>
            <w:bCs w:val="0"/>
            <w:lang w:val="zh-CN"/>
          </w:rPr>
          <w:fldChar w:fldCharType="separate"/>
        </w:r>
      </w:ins>
      <w:ins w:id="1210" w:author="20191115" w:date="2020-09-18T15:24:22Z">
        <w:r>
          <w:rPr>
            <w:rFonts w:hint="eastAsia"/>
          </w:rPr>
          <w:t>5.2.3 重新分析</w:t>
        </w:r>
      </w:ins>
      <w:ins w:id="1211" w:author="20191115" w:date="2020-09-18T15:24:22Z">
        <w:r>
          <w:rPr/>
          <w:tab/>
        </w:r>
      </w:ins>
      <w:ins w:id="1212" w:author="20191115" w:date="2020-09-18T15:24:22Z">
        <w:r>
          <w:rPr/>
          <w:fldChar w:fldCharType="begin"/>
        </w:r>
      </w:ins>
      <w:ins w:id="1213" w:author="20191115" w:date="2020-09-18T15:24:22Z">
        <w:r>
          <w:rPr/>
          <w:instrText xml:space="preserve"> PAGEREF _Toc13087 </w:instrText>
        </w:r>
      </w:ins>
      <w:ins w:id="1214" w:author="20191115" w:date="2020-09-18T15:24:22Z">
        <w:r>
          <w:rPr/>
          <w:fldChar w:fldCharType="separate"/>
        </w:r>
      </w:ins>
      <w:ins w:id="1215" w:author="20191115" w:date="2020-09-18T15:24:22Z">
        <w:r>
          <w:rPr/>
          <w:t>28</w:t>
        </w:r>
      </w:ins>
      <w:ins w:id="1216" w:author="20191115" w:date="2020-09-18T15:24:22Z">
        <w:r>
          <w:rPr/>
          <w:fldChar w:fldCharType="end"/>
        </w:r>
      </w:ins>
      <w:ins w:id="1217" w:author="20191115" w:date="2020-09-18T15:24:22Z">
        <w:r>
          <w:rPr>
            <w:bCs w:val="0"/>
            <w:lang w:val="zh-CN"/>
          </w:rPr>
          <w:fldChar w:fldCharType="end"/>
        </w:r>
      </w:ins>
    </w:p>
    <w:p>
      <w:pPr>
        <w:pStyle w:val="11"/>
        <w:tabs>
          <w:tab w:val="right" w:leader="dot" w:pos="8306"/>
          <w:tab w:val="clear" w:pos="8296"/>
        </w:tabs>
        <w:rPr>
          <w:ins w:id="1218" w:author="20191115" w:date="2020-09-18T15:24:22Z"/>
        </w:rPr>
      </w:pPr>
      <w:ins w:id="1219" w:author="20191115" w:date="2020-09-18T15:24:22Z">
        <w:r>
          <w:rPr>
            <w:bCs w:val="0"/>
            <w:lang w:val="zh-CN"/>
          </w:rPr>
          <w:fldChar w:fldCharType="begin"/>
        </w:r>
      </w:ins>
      <w:ins w:id="1220" w:author="20191115" w:date="2020-09-18T15:24:22Z">
        <w:r>
          <w:rPr>
            <w:bCs w:val="0"/>
            <w:lang w:val="zh-CN"/>
          </w:rPr>
          <w:instrText xml:space="preserve"> HYPERLINK \l _Toc720 </w:instrText>
        </w:r>
      </w:ins>
      <w:ins w:id="1221" w:author="20191115" w:date="2020-09-18T15:24:22Z">
        <w:r>
          <w:rPr>
            <w:bCs w:val="0"/>
            <w:lang w:val="zh-CN"/>
          </w:rPr>
          <w:fldChar w:fldCharType="separate"/>
        </w:r>
      </w:ins>
      <w:ins w:id="1222" w:author="20191115" w:date="2020-09-18T15:24:22Z">
        <w:r>
          <w:rPr/>
          <w:t>5</w:t>
        </w:r>
      </w:ins>
      <w:ins w:id="1223" w:author="20191115" w:date="2020-09-18T15:24:22Z">
        <w:r>
          <w:rPr>
            <w:rFonts w:hint="eastAsia"/>
          </w:rPr>
          <w:t>.3</w:t>
        </w:r>
      </w:ins>
      <w:ins w:id="1224" w:author="20191115" w:date="2020-09-18T15:24:22Z">
        <w:r>
          <w:rPr/>
          <w:t xml:space="preserve"> </w:t>
        </w:r>
      </w:ins>
      <w:ins w:id="1225" w:author="20191115" w:date="2020-09-18T15:24:22Z">
        <w:r>
          <w:rPr>
            <w:rFonts w:hint="eastAsia"/>
          </w:rPr>
          <w:t>编辑模板</w:t>
        </w:r>
      </w:ins>
      <w:ins w:id="1226" w:author="20191115" w:date="2020-09-18T15:24:22Z">
        <w:r>
          <w:rPr/>
          <w:tab/>
        </w:r>
      </w:ins>
      <w:ins w:id="1227" w:author="20191115" w:date="2020-09-18T15:24:22Z">
        <w:r>
          <w:rPr/>
          <w:fldChar w:fldCharType="begin"/>
        </w:r>
      </w:ins>
      <w:ins w:id="1228" w:author="20191115" w:date="2020-09-18T15:24:22Z">
        <w:r>
          <w:rPr/>
          <w:instrText xml:space="preserve"> PAGEREF _Toc720 </w:instrText>
        </w:r>
      </w:ins>
      <w:ins w:id="1229" w:author="20191115" w:date="2020-09-18T15:24:22Z">
        <w:r>
          <w:rPr/>
          <w:fldChar w:fldCharType="separate"/>
        </w:r>
      </w:ins>
      <w:ins w:id="1230" w:author="20191115" w:date="2020-09-18T15:24:22Z">
        <w:r>
          <w:rPr/>
          <w:t>28</w:t>
        </w:r>
      </w:ins>
      <w:ins w:id="1231" w:author="20191115" w:date="2020-09-18T15:24:22Z">
        <w:r>
          <w:rPr/>
          <w:fldChar w:fldCharType="end"/>
        </w:r>
      </w:ins>
      <w:ins w:id="1232" w:author="20191115" w:date="2020-09-18T15:24:22Z">
        <w:r>
          <w:rPr>
            <w:bCs w:val="0"/>
            <w:lang w:val="zh-CN"/>
          </w:rPr>
          <w:fldChar w:fldCharType="end"/>
        </w:r>
      </w:ins>
    </w:p>
    <w:p>
      <w:pPr>
        <w:pStyle w:val="6"/>
        <w:tabs>
          <w:tab w:val="right" w:leader="dot" w:pos="8306"/>
        </w:tabs>
        <w:rPr>
          <w:ins w:id="1233" w:author="20191115" w:date="2020-09-18T15:24:22Z"/>
        </w:rPr>
      </w:pPr>
      <w:ins w:id="1234" w:author="20191115" w:date="2020-09-18T15:24:22Z">
        <w:r>
          <w:rPr>
            <w:bCs w:val="0"/>
            <w:lang w:val="zh-CN"/>
          </w:rPr>
          <w:fldChar w:fldCharType="begin"/>
        </w:r>
      </w:ins>
      <w:ins w:id="1235" w:author="20191115" w:date="2020-09-18T15:24:22Z">
        <w:r>
          <w:rPr>
            <w:bCs w:val="0"/>
            <w:lang w:val="zh-CN"/>
          </w:rPr>
          <w:instrText xml:space="preserve"> HYPERLINK \l _Toc10385 </w:instrText>
        </w:r>
      </w:ins>
      <w:ins w:id="1236" w:author="20191115" w:date="2020-09-18T15:24:22Z">
        <w:r>
          <w:rPr>
            <w:bCs w:val="0"/>
            <w:lang w:val="zh-CN"/>
          </w:rPr>
          <w:fldChar w:fldCharType="separate"/>
        </w:r>
      </w:ins>
      <w:ins w:id="1237" w:author="20191115" w:date="2020-09-18T15:24:22Z">
        <w:r>
          <w:rPr>
            <w:rFonts w:hint="eastAsia"/>
            <w:bCs/>
            <w:szCs w:val="32"/>
          </w:rPr>
          <w:t>5.3.1 区域说明</w:t>
        </w:r>
      </w:ins>
      <w:ins w:id="1238" w:author="20191115" w:date="2020-09-18T15:24:22Z">
        <w:r>
          <w:rPr/>
          <w:tab/>
        </w:r>
      </w:ins>
      <w:ins w:id="1239" w:author="20191115" w:date="2020-09-18T15:24:22Z">
        <w:r>
          <w:rPr/>
          <w:fldChar w:fldCharType="begin"/>
        </w:r>
      </w:ins>
      <w:ins w:id="1240" w:author="20191115" w:date="2020-09-18T15:24:22Z">
        <w:r>
          <w:rPr/>
          <w:instrText xml:space="preserve"> PAGEREF _Toc10385 </w:instrText>
        </w:r>
      </w:ins>
      <w:ins w:id="1241" w:author="20191115" w:date="2020-09-18T15:24:22Z">
        <w:r>
          <w:rPr/>
          <w:fldChar w:fldCharType="separate"/>
        </w:r>
      </w:ins>
      <w:ins w:id="1242" w:author="20191115" w:date="2020-09-18T15:24:22Z">
        <w:r>
          <w:rPr/>
          <w:t>28</w:t>
        </w:r>
      </w:ins>
      <w:ins w:id="1243" w:author="20191115" w:date="2020-09-18T15:24:22Z">
        <w:r>
          <w:rPr/>
          <w:fldChar w:fldCharType="end"/>
        </w:r>
      </w:ins>
      <w:ins w:id="1244" w:author="20191115" w:date="2020-09-18T15:24:22Z">
        <w:r>
          <w:rPr>
            <w:bCs w:val="0"/>
            <w:lang w:val="zh-CN"/>
          </w:rPr>
          <w:fldChar w:fldCharType="end"/>
        </w:r>
      </w:ins>
    </w:p>
    <w:p>
      <w:pPr>
        <w:pStyle w:val="6"/>
        <w:tabs>
          <w:tab w:val="right" w:leader="dot" w:pos="8306"/>
        </w:tabs>
        <w:rPr>
          <w:ins w:id="1245" w:author="20191115" w:date="2020-09-18T15:24:22Z"/>
        </w:rPr>
      </w:pPr>
      <w:ins w:id="1246" w:author="20191115" w:date="2020-09-18T15:24:22Z">
        <w:r>
          <w:rPr>
            <w:bCs w:val="0"/>
            <w:lang w:val="zh-CN"/>
          </w:rPr>
          <w:fldChar w:fldCharType="begin"/>
        </w:r>
      </w:ins>
      <w:ins w:id="1247" w:author="20191115" w:date="2020-09-18T15:24:22Z">
        <w:r>
          <w:rPr>
            <w:bCs w:val="0"/>
            <w:lang w:val="zh-CN"/>
          </w:rPr>
          <w:instrText xml:space="preserve"> HYPERLINK \l _Toc18684 </w:instrText>
        </w:r>
      </w:ins>
      <w:ins w:id="1248" w:author="20191115" w:date="2020-09-18T15:24:22Z">
        <w:r>
          <w:rPr>
            <w:bCs w:val="0"/>
            <w:lang w:val="zh-CN"/>
          </w:rPr>
          <w:fldChar w:fldCharType="separate"/>
        </w:r>
      </w:ins>
      <w:ins w:id="1249" w:author="20191115" w:date="2020-09-18T15:24:22Z">
        <w:r>
          <w:rPr>
            <w:rFonts w:hint="eastAsia"/>
          </w:rPr>
          <w:t>5.3.2 模板编辑中的常用信息</w:t>
        </w:r>
      </w:ins>
      <w:ins w:id="1250" w:author="20191115" w:date="2020-09-18T15:24:22Z">
        <w:r>
          <w:rPr/>
          <w:tab/>
        </w:r>
      </w:ins>
      <w:ins w:id="1251" w:author="20191115" w:date="2020-09-18T15:24:22Z">
        <w:r>
          <w:rPr/>
          <w:fldChar w:fldCharType="begin"/>
        </w:r>
      </w:ins>
      <w:ins w:id="1252" w:author="20191115" w:date="2020-09-18T15:24:22Z">
        <w:r>
          <w:rPr/>
          <w:instrText xml:space="preserve"> PAGEREF _Toc18684 </w:instrText>
        </w:r>
      </w:ins>
      <w:ins w:id="1253" w:author="20191115" w:date="2020-09-18T15:24:22Z">
        <w:r>
          <w:rPr/>
          <w:fldChar w:fldCharType="separate"/>
        </w:r>
      </w:ins>
      <w:ins w:id="1254" w:author="20191115" w:date="2020-09-18T15:24:22Z">
        <w:r>
          <w:rPr/>
          <w:t>30</w:t>
        </w:r>
      </w:ins>
      <w:ins w:id="1255" w:author="20191115" w:date="2020-09-18T15:24:22Z">
        <w:r>
          <w:rPr/>
          <w:fldChar w:fldCharType="end"/>
        </w:r>
      </w:ins>
      <w:ins w:id="1256" w:author="20191115" w:date="2020-09-18T15:24:22Z">
        <w:r>
          <w:rPr>
            <w:bCs w:val="0"/>
            <w:lang w:val="zh-CN"/>
          </w:rPr>
          <w:fldChar w:fldCharType="end"/>
        </w:r>
      </w:ins>
    </w:p>
    <w:p>
      <w:pPr>
        <w:pStyle w:val="6"/>
        <w:tabs>
          <w:tab w:val="right" w:leader="dot" w:pos="8306"/>
        </w:tabs>
        <w:rPr>
          <w:ins w:id="1257" w:author="20191115" w:date="2020-09-18T15:24:22Z"/>
        </w:rPr>
      </w:pPr>
      <w:ins w:id="1258" w:author="20191115" w:date="2020-09-18T15:24:22Z">
        <w:r>
          <w:rPr>
            <w:bCs w:val="0"/>
            <w:lang w:val="zh-CN"/>
          </w:rPr>
          <w:fldChar w:fldCharType="begin"/>
        </w:r>
      </w:ins>
      <w:ins w:id="1259" w:author="20191115" w:date="2020-09-18T15:24:22Z">
        <w:r>
          <w:rPr>
            <w:bCs w:val="0"/>
            <w:lang w:val="zh-CN"/>
          </w:rPr>
          <w:instrText xml:space="preserve"> HYPERLINK \l _Toc549 </w:instrText>
        </w:r>
      </w:ins>
      <w:ins w:id="1260" w:author="20191115" w:date="2020-09-18T15:24:22Z">
        <w:r>
          <w:rPr>
            <w:bCs w:val="0"/>
            <w:lang w:val="zh-CN"/>
          </w:rPr>
          <w:fldChar w:fldCharType="separate"/>
        </w:r>
      </w:ins>
      <w:ins w:id="1261" w:author="20191115" w:date="2020-09-18T15:24:22Z">
        <w:r>
          <w:rPr>
            <w:rFonts w:hint="eastAsia"/>
          </w:rPr>
          <w:t>5.3.3 快速浏览一个模板中的所有</w:t>
        </w:r>
      </w:ins>
      <w:ins w:id="1262" w:author="20191115" w:date="2020-09-18T15:24:22Z">
        <w:r>
          <w:rPr/>
          <w:t>QRS</w:t>
        </w:r>
      </w:ins>
      <w:ins w:id="1263" w:author="20191115" w:date="2020-09-18T15:24:22Z">
        <w:r>
          <w:rPr/>
          <w:tab/>
        </w:r>
      </w:ins>
      <w:ins w:id="1264" w:author="20191115" w:date="2020-09-18T15:24:22Z">
        <w:r>
          <w:rPr/>
          <w:fldChar w:fldCharType="begin"/>
        </w:r>
      </w:ins>
      <w:ins w:id="1265" w:author="20191115" w:date="2020-09-18T15:24:22Z">
        <w:r>
          <w:rPr/>
          <w:instrText xml:space="preserve"> PAGEREF _Toc549 </w:instrText>
        </w:r>
      </w:ins>
      <w:ins w:id="1266" w:author="20191115" w:date="2020-09-18T15:24:22Z">
        <w:r>
          <w:rPr/>
          <w:fldChar w:fldCharType="separate"/>
        </w:r>
      </w:ins>
      <w:ins w:id="1267" w:author="20191115" w:date="2020-09-18T15:24:22Z">
        <w:r>
          <w:rPr/>
          <w:t>30</w:t>
        </w:r>
      </w:ins>
      <w:ins w:id="1268" w:author="20191115" w:date="2020-09-18T15:24:22Z">
        <w:r>
          <w:rPr/>
          <w:fldChar w:fldCharType="end"/>
        </w:r>
      </w:ins>
      <w:ins w:id="1269" w:author="20191115" w:date="2020-09-18T15:24:22Z">
        <w:r>
          <w:rPr>
            <w:bCs w:val="0"/>
            <w:lang w:val="zh-CN"/>
          </w:rPr>
          <w:fldChar w:fldCharType="end"/>
        </w:r>
      </w:ins>
    </w:p>
    <w:p>
      <w:pPr>
        <w:pStyle w:val="6"/>
        <w:tabs>
          <w:tab w:val="right" w:leader="dot" w:pos="8306"/>
        </w:tabs>
        <w:rPr>
          <w:ins w:id="1270" w:author="20191115" w:date="2020-09-18T15:24:22Z"/>
        </w:rPr>
      </w:pPr>
      <w:ins w:id="1271" w:author="20191115" w:date="2020-09-18T15:24:22Z">
        <w:r>
          <w:rPr>
            <w:bCs w:val="0"/>
            <w:lang w:val="zh-CN"/>
          </w:rPr>
          <w:fldChar w:fldCharType="begin"/>
        </w:r>
      </w:ins>
      <w:ins w:id="1272" w:author="20191115" w:date="2020-09-18T15:24:22Z">
        <w:r>
          <w:rPr>
            <w:bCs w:val="0"/>
            <w:lang w:val="zh-CN"/>
          </w:rPr>
          <w:instrText xml:space="preserve"> HYPERLINK \l _Toc22814 </w:instrText>
        </w:r>
      </w:ins>
      <w:ins w:id="1273" w:author="20191115" w:date="2020-09-18T15:24:22Z">
        <w:r>
          <w:rPr>
            <w:bCs w:val="0"/>
            <w:lang w:val="zh-CN"/>
          </w:rPr>
          <w:fldChar w:fldCharType="separate"/>
        </w:r>
      </w:ins>
      <w:ins w:id="1274" w:author="20191115" w:date="2020-09-18T15:24:22Z">
        <w:r>
          <w:rPr>
            <w:rFonts w:hint="eastAsia"/>
          </w:rPr>
          <w:t>5.3.4 改变模板的类型</w:t>
        </w:r>
      </w:ins>
      <w:ins w:id="1275" w:author="20191115" w:date="2020-09-18T15:24:22Z">
        <w:r>
          <w:rPr/>
          <w:tab/>
        </w:r>
      </w:ins>
      <w:ins w:id="1276" w:author="20191115" w:date="2020-09-18T15:24:22Z">
        <w:r>
          <w:rPr/>
          <w:fldChar w:fldCharType="begin"/>
        </w:r>
      </w:ins>
      <w:ins w:id="1277" w:author="20191115" w:date="2020-09-18T15:24:22Z">
        <w:r>
          <w:rPr/>
          <w:instrText xml:space="preserve"> PAGEREF _Toc22814 </w:instrText>
        </w:r>
      </w:ins>
      <w:ins w:id="1278" w:author="20191115" w:date="2020-09-18T15:24:22Z">
        <w:r>
          <w:rPr/>
          <w:fldChar w:fldCharType="separate"/>
        </w:r>
      </w:ins>
      <w:ins w:id="1279" w:author="20191115" w:date="2020-09-18T15:24:22Z">
        <w:r>
          <w:rPr/>
          <w:t>31</w:t>
        </w:r>
      </w:ins>
      <w:ins w:id="1280" w:author="20191115" w:date="2020-09-18T15:24:22Z">
        <w:r>
          <w:rPr/>
          <w:fldChar w:fldCharType="end"/>
        </w:r>
      </w:ins>
      <w:ins w:id="1281" w:author="20191115" w:date="2020-09-18T15:24:22Z">
        <w:r>
          <w:rPr>
            <w:bCs w:val="0"/>
            <w:lang w:val="zh-CN"/>
          </w:rPr>
          <w:fldChar w:fldCharType="end"/>
        </w:r>
      </w:ins>
    </w:p>
    <w:p>
      <w:pPr>
        <w:pStyle w:val="6"/>
        <w:tabs>
          <w:tab w:val="right" w:leader="dot" w:pos="8306"/>
        </w:tabs>
        <w:rPr>
          <w:ins w:id="1282" w:author="20191115" w:date="2020-09-18T15:24:22Z"/>
        </w:rPr>
      </w:pPr>
      <w:ins w:id="1283" w:author="20191115" w:date="2020-09-18T15:24:22Z">
        <w:r>
          <w:rPr>
            <w:bCs w:val="0"/>
            <w:lang w:val="zh-CN"/>
          </w:rPr>
          <w:fldChar w:fldCharType="begin"/>
        </w:r>
      </w:ins>
      <w:ins w:id="1284" w:author="20191115" w:date="2020-09-18T15:24:22Z">
        <w:r>
          <w:rPr>
            <w:bCs w:val="0"/>
            <w:lang w:val="zh-CN"/>
          </w:rPr>
          <w:instrText xml:space="preserve"> HYPERLINK \l _Toc6082 </w:instrText>
        </w:r>
      </w:ins>
      <w:ins w:id="1285" w:author="20191115" w:date="2020-09-18T15:24:22Z">
        <w:r>
          <w:rPr>
            <w:bCs w:val="0"/>
            <w:lang w:val="zh-CN"/>
          </w:rPr>
          <w:fldChar w:fldCharType="separate"/>
        </w:r>
      </w:ins>
      <w:ins w:id="1286" w:author="20191115" w:date="2020-09-18T15:24:22Z">
        <w:r>
          <w:rPr>
            <w:rFonts w:hint="eastAsia"/>
          </w:rPr>
          <w:t>5.3.5 分类显示</w:t>
        </w:r>
      </w:ins>
      <w:ins w:id="1287" w:author="20191115" w:date="2020-09-18T15:24:22Z">
        <w:r>
          <w:rPr/>
          <w:tab/>
        </w:r>
      </w:ins>
      <w:ins w:id="1288" w:author="20191115" w:date="2020-09-18T15:24:22Z">
        <w:r>
          <w:rPr/>
          <w:fldChar w:fldCharType="begin"/>
        </w:r>
      </w:ins>
      <w:ins w:id="1289" w:author="20191115" w:date="2020-09-18T15:24:22Z">
        <w:r>
          <w:rPr/>
          <w:instrText xml:space="preserve"> PAGEREF _Toc6082 </w:instrText>
        </w:r>
      </w:ins>
      <w:ins w:id="1290" w:author="20191115" w:date="2020-09-18T15:24:22Z">
        <w:r>
          <w:rPr/>
          <w:fldChar w:fldCharType="separate"/>
        </w:r>
      </w:ins>
      <w:ins w:id="1291" w:author="20191115" w:date="2020-09-18T15:24:22Z">
        <w:r>
          <w:rPr/>
          <w:t>31</w:t>
        </w:r>
      </w:ins>
      <w:ins w:id="1292" w:author="20191115" w:date="2020-09-18T15:24:22Z">
        <w:r>
          <w:rPr/>
          <w:fldChar w:fldCharType="end"/>
        </w:r>
      </w:ins>
      <w:ins w:id="1293" w:author="20191115" w:date="2020-09-18T15:24:22Z">
        <w:r>
          <w:rPr>
            <w:bCs w:val="0"/>
            <w:lang w:val="zh-CN"/>
          </w:rPr>
          <w:fldChar w:fldCharType="end"/>
        </w:r>
      </w:ins>
    </w:p>
    <w:p>
      <w:pPr>
        <w:pStyle w:val="6"/>
        <w:tabs>
          <w:tab w:val="right" w:leader="dot" w:pos="8306"/>
        </w:tabs>
        <w:rPr>
          <w:ins w:id="1294" w:author="20191115" w:date="2020-09-18T15:24:22Z"/>
        </w:rPr>
      </w:pPr>
      <w:ins w:id="1295" w:author="20191115" w:date="2020-09-18T15:24:22Z">
        <w:r>
          <w:rPr>
            <w:bCs w:val="0"/>
            <w:lang w:val="zh-CN"/>
          </w:rPr>
          <w:fldChar w:fldCharType="begin"/>
        </w:r>
      </w:ins>
      <w:ins w:id="1296" w:author="20191115" w:date="2020-09-18T15:24:22Z">
        <w:r>
          <w:rPr>
            <w:bCs w:val="0"/>
            <w:lang w:val="zh-CN"/>
          </w:rPr>
          <w:instrText xml:space="preserve"> HYPERLINK \l _Toc28763 </w:instrText>
        </w:r>
      </w:ins>
      <w:ins w:id="1297" w:author="20191115" w:date="2020-09-18T15:24:22Z">
        <w:r>
          <w:rPr>
            <w:bCs w:val="0"/>
            <w:lang w:val="zh-CN"/>
          </w:rPr>
          <w:fldChar w:fldCharType="separate"/>
        </w:r>
      </w:ins>
      <w:ins w:id="1298" w:author="20191115" w:date="2020-09-18T15:24:22Z">
        <w:r>
          <w:rPr>
            <w:rFonts w:hint="eastAsia"/>
          </w:rPr>
          <w:t>5.3.6 合并子模板</w:t>
        </w:r>
      </w:ins>
      <w:ins w:id="1299" w:author="20191115" w:date="2020-09-18T15:24:22Z">
        <w:r>
          <w:rPr/>
          <w:tab/>
        </w:r>
      </w:ins>
      <w:ins w:id="1300" w:author="20191115" w:date="2020-09-18T15:24:22Z">
        <w:r>
          <w:rPr/>
          <w:fldChar w:fldCharType="begin"/>
        </w:r>
      </w:ins>
      <w:ins w:id="1301" w:author="20191115" w:date="2020-09-18T15:24:22Z">
        <w:r>
          <w:rPr/>
          <w:instrText xml:space="preserve"> PAGEREF _Toc28763 </w:instrText>
        </w:r>
      </w:ins>
      <w:ins w:id="1302" w:author="20191115" w:date="2020-09-18T15:24:22Z">
        <w:r>
          <w:rPr/>
          <w:fldChar w:fldCharType="separate"/>
        </w:r>
      </w:ins>
      <w:ins w:id="1303" w:author="20191115" w:date="2020-09-18T15:24:22Z">
        <w:r>
          <w:rPr/>
          <w:t>31</w:t>
        </w:r>
      </w:ins>
      <w:ins w:id="1304" w:author="20191115" w:date="2020-09-18T15:24:22Z">
        <w:r>
          <w:rPr/>
          <w:fldChar w:fldCharType="end"/>
        </w:r>
      </w:ins>
      <w:ins w:id="1305" w:author="20191115" w:date="2020-09-18T15:24:22Z">
        <w:r>
          <w:rPr>
            <w:bCs w:val="0"/>
            <w:lang w:val="zh-CN"/>
          </w:rPr>
          <w:fldChar w:fldCharType="end"/>
        </w:r>
      </w:ins>
    </w:p>
    <w:p>
      <w:pPr>
        <w:pStyle w:val="6"/>
        <w:tabs>
          <w:tab w:val="right" w:leader="dot" w:pos="8306"/>
        </w:tabs>
        <w:rPr>
          <w:ins w:id="1306" w:author="20191115" w:date="2020-09-18T15:24:22Z"/>
        </w:rPr>
      </w:pPr>
      <w:ins w:id="1307" w:author="20191115" w:date="2020-09-18T15:24:22Z">
        <w:r>
          <w:rPr>
            <w:bCs w:val="0"/>
            <w:lang w:val="zh-CN"/>
          </w:rPr>
          <w:fldChar w:fldCharType="begin"/>
        </w:r>
      </w:ins>
      <w:ins w:id="1308" w:author="20191115" w:date="2020-09-18T15:24:22Z">
        <w:r>
          <w:rPr>
            <w:bCs w:val="0"/>
            <w:lang w:val="zh-CN"/>
          </w:rPr>
          <w:instrText xml:space="preserve"> HYPERLINK \l _Toc19311 </w:instrText>
        </w:r>
      </w:ins>
      <w:ins w:id="1309" w:author="20191115" w:date="2020-09-18T15:24:22Z">
        <w:r>
          <w:rPr>
            <w:bCs w:val="0"/>
            <w:lang w:val="zh-CN"/>
          </w:rPr>
          <w:fldChar w:fldCharType="separate"/>
        </w:r>
      </w:ins>
      <w:ins w:id="1310" w:author="20191115" w:date="2020-09-18T15:24:22Z">
        <w:r>
          <w:rPr>
            <w:rFonts w:hint="eastAsia"/>
          </w:rPr>
          <w:t>5.3.7 查看放大心电图</w:t>
        </w:r>
      </w:ins>
      <w:ins w:id="1311" w:author="20191115" w:date="2020-09-18T15:24:22Z">
        <w:r>
          <w:rPr/>
          <w:tab/>
        </w:r>
      </w:ins>
      <w:ins w:id="1312" w:author="20191115" w:date="2020-09-18T15:24:22Z">
        <w:r>
          <w:rPr/>
          <w:fldChar w:fldCharType="begin"/>
        </w:r>
      </w:ins>
      <w:ins w:id="1313" w:author="20191115" w:date="2020-09-18T15:24:22Z">
        <w:r>
          <w:rPr/>
          <w:instrText xml:space="preserve"> PAGEREF _Toc19311 </w:instrText>
        </w:r>
      </w:ins>
      <w:ins w:id="1314" w:author="20191115" w:date="2020-09-18T15:24:22Z">
        <w:r>
          <w:rPr/>
          <w:fldChar w:fldCharType="separate"/>
        </w:r>
      </w:ins>
      <w:ins w:id="1315" w:author="20191115" w:date="2020-09-18T15:24:22Z">
        <w:r>
          <w:rPr/>
          <w:t>32</w:t>
        </w:r>
      </w:ins>
      <w:ins w:id="1316" w:author="20191115" w:date="2020-09-18T15:24:22Z">
        <w:r>
          <w:rPr/>
          <w:fldChar w:fldCharType="end"/>
        </w:r>
      </w:ins>
      <w:ins w:id="1317" w:author="20191115" w:date="2020-09-18T15:24:22Z">
        <w:r>
          <w:rPr>
            <w:bCs w:val="0"/>
            <w:lang w:val="zh-CN"/>
          </w:rPr>
          <w:fldChar w:fldCharType="end"/>
        </w:r>
      </w:ins>
    </w:p>
    <w:p>
      <w:pPr>
        <w:pStyle w:val="6"/>
        <w:tabs>
          <w:tab w:val="right" w:leader="dot" w:pos="8306"/>
        </w:tabs>
        <w:rPr>
          <w:ins w:id="1318" w:author="20191115" w:date="2020-09-18T15:24:22Z"/>
        </w:rPr>
      </w:pPr>
      <w:ins w:id="1319" w:author="20191115" w:date="2020-09-18T15:24:22Z">
        <w:r>
          <w:rPr>
            <w:bCs w:val="0"/>
            <w:lang w:val="zh-CN"/>
          </w:rPr>
          <w:fldChar w:fldCharType="begin"/>
        </w:r>
      </w:ins>
      <w:ins w:id="1320" w:author="20191115" w:date="2020-09-18T15:24:22Z">
        <w:r>
          <w:rPr>
            <w:bCs w:val="0"/>
            <w:lang w:val="zh-CN"/>
          </w:rPr>
          <w:instrText xml:space="preserve"> HYPERLINK \l _Toc25673 </w:instrText>
        </w:r>
      </w:ins>
      <w:ins w:id="1321" w:author="20191115" w:date="2020-09-18T15:24:22Z">
        <w:r>
          <w:rPr>
            <w:bCs w:val="0"/>
            <w:lang w:val="zh-CN"/>
          </w:rPr>
          <w:fldChar w:fldCharType="separate"/>
        </w:r>
      </w:ins>
      <w:ins w:id="1322" w:author="20191115" w:date="2020-09-18T15:24:22Z">
        <w:r>
          <w:rPr>
            <w:rFonts w:hint="eastAsia"/>
          </w:rPr>
          <w:t xml:space="preserve">5.3.8  </w:t>
        </w:r>
      </w:ins>
      <w:ins w:id="1323" w:author="20191115" w:date="2020-09-18T15:24:22Z">
        <w:r>
          <w:rPr/>
          <w:t>Demix</w:t>
        </w:r>
      </w:ins>
      <w:ins w:id="1324" w:author="20191115" w:date="2020-09-18T15:24:22Z">
        <w:r>
          <w:rPr/>
          <w:tab/>
        </w:r>
      </w:ins>
      <w:ins w:id="1325" w:author="20191115" w:date="2020-09-18T15:24:22Z">
        <w:r>
          <w:rPr/>
          <w:fldChar w:fldCharType="begin"/>
        </w:r>
      </w:ins>
      <w:ins w:id="1326" w:author="20191115" w:date="2020-09-18T15:24:22Z">
        <w:r>
          <w:rPr/>
          <w:instrText xml:space="preserve"> PAGEREF _Toc25673 </w:instrText>
        </w:r>
      </w:ins>
      <w:ins w:id="1327" w:author="20191115" w:date="2020-09-18T15:24:22Z">
        <w:r>
          <w:rPr/>
          <w:fldChar w:fldCharType="separate"/>
        </w:r>
      </w:ins>
      <w:ins w:id="1328" w:author="20191115" w:date="2020-09-18T15:24:22Z">
        <w:r>
          <w:rPr/>
          <w:t>32</w:t>
        </w:r>
      </w:ins>
      <w:ins w:id="1329" w:author="20191115" w:date="2020-09-18T15:24:22Z">
        <w:r>
          <w:rPr/>
          <w:fldChar w:fldCharType="end"/>
        </w:r>
      </w:ins>
      <w:ins w:id="1330" w:author="20191115" w:date="2020-09-18T15:24:22Z">
        <w:r>
          <w:rPr>
            <w:bCs w:val="0"/>
            <w:lang w:val="zh-CN"/>
          </w:rPr>
          <w:fldChar w:fldCharType="end"/>
        </w:r>
      </w:ins>
    </w:p>
    <w:p>
      <w:pPr>
        <w:pStyle w:val="6"/>
        <w:tabs>
          <w:tab w:val="right" w:leader="dot" w:pos="8306"/>
        </w:tabs>
        <w:rPr>
          <w:ins w:id="1331" w:author="20191115" w:date="2020-09-18T15:24:22Z"/>
        </w:rPr>
      </w:pPr>
      <w:ins w:id="1332" w:author="20191115" w:date="2020-09-18T15:24:22Z">
        <w:r>
          <w:rPr>
            <w:bCs w:val="0"/>
            <w:lang w:val="zh-CN"/>
          </w:rPr>
          <w:fldChar w:fldCharType="begin"/>
        </w:r>
      </w:ins>
      <w:ins w:id="1333" w:author="20191115" w:date="2020-09-18T15:24:22Z">
        <w:r>
          <w:rPr>
            <w:bCs w:val="0"/>
            <w:lang w:val="zh-CN"/>
          </w:rPr>
          <w:instrText xml:space="preserve"> HYPERLINK \l _Toc20845 </w:instrText>
        </w:r>
      </w:ins>
      <w:ins w:id="1334" w:author="20191115" w:date="2020-09-18T15:24:22Z">
        <w:r>
          <w:rPr>
            <w:bCs w:val="0"/>
            <w:lang w:val="zh-CN"/>
          </w:rPr>
          <w:fldChar w:fldCharType="separate"/>
        </w:r>
      </w:ins>
      <w:ins w:id="1335" w:author="20191115" w:date="2020-09-18T15:24:22Z">
        <w:r>
          <w:rPr>
            <w:rFonts w:hint="eastAsia"/>
          </w:rPr>
          <w:t>5.3.9  心搏编辑窗——单</w:t>
        </w:r>
      </w:ins>
      <w:ins w:id="1336" w:author="20191115" w:date="2020-09-18T15:24:22Z">
        <w:r>
          <w:rPr/>
          <w:t>QRS 方式</w:t>
        </w:r>
      </w:ins>
      <w:ins w:id="1337" w:author="20191115" w:date="2020-09-18T15:24:22Z">
        <w:r>
          <w:rPr/>
          <w:tab/>
        </w:r>
      </w:ins>
      <w:ins w:id="1338" w:author="20191115" w:date="2020-09-18T15:24:22Z">
        <w:r>
          <w:rPr/>
          <w:fldChar w:fldCharType="begin"/>
        </w:r>
      </w:ins>
      <w:ins w:id="1339" w:author="20191115" w:date="2020-09-18T15:24:22Z">
        <w:r>
          <w:rPr/>
          <w:instrText xml:space="preserve"> PAGEREF _Toc20845 </w:instrText>
        </w:r>
      </w:ins>
      <w:ins w:id="1340" w:author="20191115" w:date="2020-09-18T15:24:22Z">
        <w:r>
          <w:rPr/>
          <w:fldChar w:fldCharType="separate"/>
        </w:r>
      </w:ins>
      <w:ins w:id="1341" w:author="20191115" w:date="2020-09-18T15:24:22Z">
        <w:r>
          <w:rPr/>
          <w:t>33</w:t>
        </w:r>
      </w:ins>
      <w:ins w:id="1342" w:author="20191115" w:date="2020-09-18T15:24:22Z">
        <w:r>
          <w:rPr/>
          <w:fldChar w:fldCharType="end"/>
        </w:r>
      </w:ins>
      <w:ins w:id="1343" w:author="20191115" w:date="2020-09-18T15:24:22Z">
        <w:r>
          <w:rPr>
            <w:bCs w:val="0"/>
            <w:lang w:val="zh-CN"/>
          </w:rPr>
          <w:fldChar w:fldCharType="end"/>
        </w:r>
      </w:ins>
    </w:p>
    <w:p>
      <w:pPr>
        <w:pStyle w:val="6"/>
        <w:tabs>
          <w:tab w:val="right" w:leader="dot" w:pos="8306"/>
        </w:tabs>
        <w:rPr>
          <w:ins w:id="1344" w:author="20191115" w:date="2020-09-18T15:24:22Z"/>
        </w:rPr>
      </w:pPr>
      <w:ins w:id="1345" w:author="20191115" w:date="2020-09-18T15:24:22Z">
        <w:r>
          <w:rPr>
            <w:bCs w:val="0"/>
            <w:lang w:val="zh-CN"/>
          </w:rPr>
          <w:fldChar w:fldCharType="begin"/>
        </w:r>
      </w:ins>
      <w:ins w:id="1346" w:author="20191115" w:date="2020-09-18T15:24:22Z">
        <w:r>
          <w:rPr>
            <w:bCs w:val="0"/>
            <w:lang w:val="zh-CN"/>
          </w:rPr>
          <w:instrText xml:space="preserve"> HYPERLINK \l _Toc282 </w:instrText>
        </w:r>
      </w:ins>
      <w:ins w:id="1347" w:author="20191115" w:date="2020-09-18T15:24:22Z">
        <w:r>
          <w:rPr>
            <w:bCs w:val="0"/>
            <w:lang w:val="zh-CN"/>
          </w:rPr>
          <w:fldChar w:fldCharType="separate"/>
        </w:r>
      </w:ins>
      <w:ins w:id="1348" w:author="20191115" w:date="2020-09-18T15:24:22Z">
        <w:r>
          <w:rPr>
            <w:rFonts w:hint="eastAsia"/>
          </w:rPr>
          <w:t>5.3.10 散点图</w:t>
        </w:r>
      </w:ins>
      <w:ins w:id="1349" w:author="20191115" w:date="2020-09-18T15:24:22Z">
        <w:r>
          <w:rPr/>
          <w:tab/>
        </w:r>
      </w:ins>
      <w:ins w:id="1350" w:author="20191115" w:date="2020-09-18T15:24:22Z">
        <w:r>
          <w:rPr/>
          <w:fldChar w:fldCharType="begin"/>
        </w:r>
      </w:ins>
      <w:ins w:id="1351" w:author="20191115" w:date="2020-09-18T15:24:22Z">
        <w:r>
          <w:rPr/>
          <w:instrText xml:space="preserve"> PAGEREF _Toc282 </w:instrText>
        </w:r>
      </w:ins>
      <w:ins w:id="1352" w:author="20191115" w:date="2020-09-18T15:24:22Z">
        <w:r>
          <w:rPr/>
          <w:fldChar w:fldCharType="separate"/>
        </w:r>
      </w:ins>
      <w:ins w:id="1353" w:author="20191115" w:date="2020-09-18T15:24:22Z">
        <w:r>
          <w:rPr/>
          <w:t>34</w:t>
        </w:r>
      </w:ins>
      <w:ins w:id="1354" w:author="20191115" w:date="2020-09-18T15:24:22Z">
        <w:r>
          <w:rPr/>
          <w:fldChar w:fldCharType="end"/>
        </w:r>
      </w:ins>
      <w:ins w:id="1355" w:author="20191115" w:date="2020-09-18T15:24:22Z">
        <w:r>
          <w:rPr>
            <w:bCs w:val="0"/>
            <w:lang w:val="zh-CN"/>
          </w:rPr>
          <w:fldChar w:fldCharType="end"/>
        </w:r>
      </w:ins>
    </w:p>
    <w:p>
      <w:pPr>
        <w:pStyle w:val="11"/>
        <w:tabs>
          <w:tab w:val="right" w:leader="dot" w:pos="8306"/>
          <w:tab w:val="clear" w:pos="8296"/>
        </w:tabs>
        <w:rPr>
          <w:ins w:id="1356" w:author="20191115" w:date="2020-09-18T15:24:22Z"/>
        </w:rPr>
      </w:pPr>
      <w:ins w:id="1357" w:author="20191115" w:date="2020-09-18T15:24:22Z">
        <w:r>
          <w:rPr>
            <w:bCs w:val="0"/>
            <w:lang w:val="zh-CN"/>
          </w:rPr>
          <w:fldChar w:fldCharType="begin"/>
        </w:r>
      </w:ins>
      <w:ins w:id="1358" w:author="20191115" w:date="2020-09-18T15:24:22Z">
        <w:r>
          <w:rPr>
            <w:bCs w:val="0"/>
            <w:lang w:val="zh-CN"/>
          </w:rPr>
          <w:instrText xml:space="preserve"> HYPERLINK \l _Toc29235 </w:instrText>
        </w:r>
      </w:ins>
      <w:ins w:id="1359" w:author="20191115" w:date="2020-09-18T15:24:22Z">
        <w:r>
          <w:rPr>
            <w:bCs w:val="0"/>
            <w:lang w:val="zh-CN"/>
          </w:rPr>
          <w:fldChar w:fldCharType="separate"/>
        </w:r>
      </w:ins>
      <w:ins w:id="1360" w:author="20191115" w:date="2020-09-18T15:24:22Z">
        <w:r>
          <w:rPr/>
          <w:t>5</w:t>
        </w:r>
      </w:ins>
      <w:ins w:id="1361" w:author="20191115" w:date="2020-09-18T15:24:22Z">
        <w:r>
          <w:rPr>
            <w:rFonts w:hint="eastAsia"/>
          </w:rPr>
          <w:t>.4</w:t>
        </w:r>
      </w:ins>
      <w:ins w:id="1362" w:author="20191115" w:date="2020-09-18T15:24:22Z">
        <w:r>
          <w:rPr/>
          <w:t xml:space="preserve"> </w:t>
        </w:r>
      </w:ins>
      <w:ins w:id="1363" w:author="20191115" w:date="2020-09-18T15:24:22Z">
        <w:r>
          <w:rPr>
            <w:rFonts w:hint="eastAsia"/>
          </w:rPr>
          <w:t>事件统计</w:t>
        </w:r>
      </w:ins>
      <w:ins w:id="1364" w:author="20191115" w:date="2020-09-18T15:24:22Z">
        <w:r>
          <w:rPr/>
          <w:tab/>
        </w:r>
      </w:ins>
      <w:ins w:id="1365" w:author="20191115" w:date="2020-09-18T15:24:22Z">
        <w:r>
          <w:rPr/>
          <w:fldChar w:fldCharType="begin"/>
        </w:r>
      </w:ins>
      <w:ins w:id="1366" w:author="20191115" w:date="2020-09-18T15:24:22Z">
        <w:r>
          <w:rPr/>
          <w:instrText xml:space="preserve"> PAGEREF _Toc29235 </w:instrText>
        </w:r>
      </w:ins>
      <w:ins w:id="1367" w:author="20191115" w:date="2020-09-18T15:24:22Z">
        <w:r>
          <w:rPr/>
          <w:fldChar w:fldCharType="separate"/>
        </w:r>
      </w:ins>
      <w:ins w:id="1368" w:author="20191115" w:date="2020-09-18T15:24:22Z">
        <w:r>
          <w:rPr/>
          <w:t>35</w:t>
        </w:r>
      </w:ins>
      <w:ins w:id="1369" w:author="20191115" w:date="2020-09-18T15:24:22Z">
        <w:r>
          <w:rPr/>
          <w:fldChar w:fldCharType="end"/>
        </w:r>
      </w:ins>
      <w:ins w:id="1370" w:author="20191115" w:date="2020-09-18T15:24:22Z">
        <w:r>
          <w:rPr>
            <w:bCs w:val="0"/>
            <w:lang w:val="zh-CN"/>
          </w:rPr>
          <w:fldChar w:fldCharType="end"/>
        </w:r>
      </w:ins>
    </w:p>
    <w:p>
      <w:pPr>
        <w:pStyle w:val="6"/>
        <w:tabs>
          <w:tab w:val="right" w:leader="dot" w:pos="8306"/>
        </w:tabs>
        <w:rPr>
          <w:ins w:id="1371" w:author="20191115" w:date="2020-09-18T15:24:22Z"/>
        </w:rPr>
      </w:pPr>
      <w:ins w:id="1372" w:author="20191115" w:date="2020-09-18T15:24:22Z">
        <w:r>
          <w:rPr>
            <w:bCs w:val="0"/>
            <w:lang w:val="zh-CN"/>
          </w:rPr>
          <w:fldChar w:fldCharType="begin"/>
        </w:r>
      </w:ins>
      <w:ins w:id="1373" w:author="20191115" w:date="2020-09-18T15:24:22Z">
        <w:r>
          <w:rPr>
            <w:bCs w:val="0"/>
            <w:lang w:val="zh-CN"/>
          </w:rPr>
          <w:instrText xml:space="preserve"> HYPERLINK \l _Toc11833 </w:instrText>
        </w:r>
      </w:ins>
      <w:ins w:id="1374" w:author="20191115" w:date="2020-09-18T15:24:22Z">
        <w:r>
          <w:rPr>
            <w:bCs w:val="0"/>
            <w:lang w:val="zh-CN"/>
          </w:rPr>
          <w:fldChar w:fldCharType="separate"/>
        </w:r>
      </w:ins>
      <w:ins w:id="1375" w:author="20191115" w:date="2020-09-18T15:24:22Z">
        <w:r>
          <w:rPr>
            <w:rFonts w:hint="eastAsia"/>
          </w:rPr>
          <w:t>5.4.1 区域说明</w:t>
        </w:r>
      </w:ins>
      <w:ins w:id="1376" w:author="20191115" w:date="2020-09-18T15:24:22Z">
        <w:r>
          <w:rPr/>
          <w:tab/>
        </w:r>
      </w:ins>
      <w:ins w:id="1377" w:author="20191115" w:date="2020-09-18T15:24:22Z">
        <w:r>
          <w:rPr/>
          <w:fldChar w:fldCharType="begin"/>
        </w:r>
      </w:ins>
      <w:ins w:id="1378" w:author="20191115" w:date="2020-09-18T15:24:22Z">
        <w:r>
          <w:rPr/>
          <w:instrText xml:space="preserve"> PAGEREF _Toc11833 </w:instrText>
        </w:r>
      </w:ins>
      <w:ins w:id="1379" w:author="20191115" w:date="2020-09-18T15:24:22Z">
        <w:r>
          <w:rPr/>
          <w:fldChar w:fldCharType="separate"/>
        </w:r>
      </w:ins>
      <w:ins w:id="1380" w:author="20191115" w:date="2020-09-18T15:24:22Z">
        <w:r>
          <w:rPr/>
          <w:t>35</w:t>
        </w:r>
      </w:ins>
      <w:ins w:id="1381" w:author="20191115" w:date="2020-09-18T15:24:22Z">
        <w:r>
          <w:rPr/>
          <w:fldChar w:fldCharType="end"/>
        </w:r>
      </w:ins>
      <w:ins w:id="1382" w:author="20191115" w:date="2020-09-18T15:24:22Z">
        <w:r>
          <w:rPr>
            <w:bCs w:val="0"/>
            <w:lang w:val="zh-CN"/>
          </w:rPr>
          <w:fldChar w:fldCharType="end"/>
        </w:r>
      </w:ins>
    </w:p>
    <w:p>
      <w:pPr>
        <w:pStyle w:val="6"/>
        <w:tabs>
          <w:tab w:val="right" w:leader="dot" w:pos="8306"/>
        </w:tabs>
        <w:rPr>
          <w:ins w:id="1383" w:author="20191115" w:date="2020-09-18T15:24:22Z"/>
        </w:rPr>
      </w:pPr>
      <w:ins w:id="1384" w:author="20191115" w:date="2020-09-18T15:24:22Z">
        <w:r>
          <w:rPr>
            <w:bCs w:val="0"/>
            <w:lang w:val="zh-CN"/>
          </w:rPr>
          <w:fldChar w:fldCharType="begin"/>
        </w:r>
      </w:ins>
      <w:ins w:id="1385" w:author="20191115" w:date="2020-09-18T15:24:22Z">
        <w:r>
          <w:rPr>
            <w:bCs w:val="0"/>
            <w:lang w:val="zh-CN"/>
          </w:rPr>
          <w:instrText xml:space="preserve"> HYPERLINK \l _Toc23846 </w:instrText>
        </w:r>
      </w:ins>
      <w:ins w:id="1386" w:author="20191115" w:date="2020-09-18T15:24:22Z">
        <w:r>
          <w:rPr>
            <w:bCs w:val="0"/>
            <w:lang w:val="zh-CN"/>
          </w:rPr>
          <w:fldChar w:fldCharType="separate"/>
        </w:r>
      </w:ins>
      <w:ins w:id="1387" w:author="20191115" w:date="2020-09-18T15:24:22Z">
        <w:r>
          <w:rPr>
            <w:rFonts w:hint="eastAsia"/>
          </w:rPr>
          <w:t>5.4.2 选择某个时间区间发生的事件</w:t>
        </w:r>
      </w:ins>
      <w:ins w:id="1388" w:author="20191115" w:date="2020-09-18T15:24:22Z">
        <w:r>
          <w:rPr/>
          <w:tab/>
        </w:r>
      </w:ins>
      <w:ins w:id="1389" w:author="20191115" w:date="2020-09-18T15:24:22Z">
        <w:r>
          <w:rPr/>
          <w:fldChar w:fldCharType="begin"/>
        </w:r>
      </w:ins>
      <w:ins w:id="1390" w:author="20191115" w:date="2020-09-18T15:24:22Z">
        <w:r>
          <w:rPr/>
          <w:instrText xml:space="preserve"> PAGEREF _Toc23846 </w:instrText>
        </w:r>
      </w:ins>
      <w:ins w:id="1391" w:author="20191115" w:date="2020-09-18T15:24:22Z">
        <w:r>
          <w:rPr/>
          <w:fldChar w:fldCharType="separate"/>
        </w:r>
      </w:ins>
      <w:ins w:id="1392" w:author="20191115" w:date="2020-09-18T15:24:22Z">
        <w:r>
          <w:rPr/>
          <w:t>37</w:t>
        </w:r>
      </w:ins>
      <w:ins w:id="1393" w:author="20191115" w:date="2020-09-18T15:24:22Z">
        <w:r>
          <w:rPr/>
          <w:fldChar w:fldCharType="end"/>
        </w:r>
      </w:ins>
      <w:ins w:id="1394" w:author="20191115" w:date="2020-09-18T15:24:22Z">
        <w:r>
          <w:rPr>
            <w:bCs w:val="0"/>
            <w:lang w:val="zh-CN"/>
          </w:rPr>
          <w:fldChar w:fldCharType="end"/>
        </w:r>
      </w:ins>
    </w:p>
    <w:p>
      <w:pPr>
        <w:pStyle w:val="6"/>
        <w:tabs>
          <w:tab w:val="right" w:leader="dot" w:pos="8306"/>
        </w:tabs>
        <w:rPr>
          <w:ins w:id="1395" w:author="20191115" w:date="2020-09-18T15:24:22Z"/>
        </w:rPr>
      </w:pPr>
      <w:ins w:id="1396" w:author="20191115" w:date="2020-09-18T15:24:22Z">
        <w:r>
          <w:rPr>
            <w:bCs w:val="0"/>
            <w:lang w:val="zh-CN"/>
          </w:rPr>
          <w:fldChar w:fldCharType="begin"/>
        </w:r>
      </w:ins>
      <w:ins w:id="1397" w:author="20191115" w:date="2020-09-18T15:24:22Z">
        <w:r>
          <w:rPr>
            <w:bCs w:val="0"/>
            <w:lang w:val="zh-CN"/>
          </w:rPr>
          <w:instrText xml:space="preserve"> HYPERLINK \l _Toc13451 </w:instrText>
        </w:r>
      </w:ins>
      <w:ins w:id="1398" w:author="20191115" w:date="2020-09-18T15:24:22Z">
        <w:r>
          <w:rPr>
            <w:bCs w:val="0"/>
            <w:lang w:val="zh-CN"/>
          </w:rPr>
          <w:fldChar w:fldCharType="separate"/>
        </w:r>
      </w:ins>
      <w:ins w:id="1399" w:author="20191115" w:date="2020-09-18T15:24:22Z">
        <w:r>
          <w:rPr>
            <w:rFonts w:hint="eastAsia"/>
          </w:rPr>
          <w:t>5.4.3 按联律（连发）个数选择事件</w:t>
        </w:r>
      </w:ins>
      <w:ins w:id="1400" w:author="20191115" w:date="2020-09-18T15:24:22Z">
        <w:r>
          <w:rPr/>
          <w:tab/>
        </w:r>
      </w:ins>
      <w:ins w:id="1401" w:author="20191115" w:date="2020-09-18T15:24:22Z">
        <w:r>
          <w:rPr/>
          <w:fldChar w:fldCharType="begin"/>
        </w:r>
      </w:ins>
      <w:ins w:id="1402" w:author="20191115" w:date="2020-09-18T15:24:22Z">
        <w:r>
          <w:rPr/>
          <w:instrText xml:space="preserve"> PAGEREF _Toc13451 </w:instrText>
        </w:r>
      </w:ins>
      <w:ins w:id="1403" w:author="20191115" w:date="2020-09-18T15:24:22Z">
        <w:r>
          <w:rPr/>
          <w:fldChar w:fldCharType="separate"/>
        </w:r>
      </w:ins>
      <w:ins w:id="1404" w:author="20191115" w:date="2020-09-18T15:24:22Z">
        <w:r>
          <w:rPr/>
          <w:t>37</w:t>
        </w:r>
      </w:ins>
      <w:ins w:id="1405" w:author="20191115" w:date="2020-09-18T15:24:22Z">
        <w:r>
          <w:rPr/>
          <w:fldChar w:fldCharType="end"/>
        </w:r>
      </w:ins>
      <w:ins w:id="1406" w:author="20191115" w:date="2020-09-18T15:24:22Z">
        <w:r>
          <w:rPr>
            <w:bCs w:val="0"/>
            <w:lang w:val="zh-CN"/>
          </w:rPr>
          <w:fldChar w:fldCharType="end"/>
        </w:r>
      </w:ins>
    </w:p>
    <w:p>
      <w:pPr>
        <w:pStyle w:val="6"/>
        <w:tabs>
          <w:tab w:val="right" w:leader="dot" w:pos="8306"/>
        </w:tabs>
        <w:rPr>
          <w:ins w:id="1407" w:author="20191115" w:date="2020-09-18T15:24:22Z"/>
        </w:rPr>
      </w:pPr>
      <w:ins w:id="1408" w:author="20191115" w:date="2020-09-18T15:24:22Z">
        <w:r>
          <w:rPr>
            <w:bCs w:val="0"/>
            <w:lang w:val="zh-CN"/>
          </w:rPr>
          <w:fldChar w:fldCharType="begin"/>
        </w:r>
      </w:ins>
      <w:ins w:id="1409" w:author="20191115" w:date="2020-09-18T15:24:22Z">
        <w:r>
          <w:rPr>
            <w:bCs w:val="0"/>
            <w:lang w:val="zh-CN"/>
          </w:rPr>
          <w:instrText xml:space="preserve"> HYPERLINK \l _Toc6732 </w:instrText>
        </w:r>
      </w:ins>
      <w:ins w:id="1410" w:author="20191115" w:date="2020-09-18T15:24:22Z">
        <w:r>
          <w:rPr>
            <w:bCs w:val="0"/>
            <w:lang w:val="zh-CN"/>
          </w:rPr>
          <w:fldChar w:fldCharType="separate"/>
        </w:r>
      </w:ins>
      <w:ins w:id="1411" w:author="20191115" w:date="2020-09-18T15:24:22Z">
        <w:r>
          <w:rPr>
            <w:rFonts w:hint="eastAsia"/>
          </w:rPr>
          <w:t>5.4.4 快速保存心电片段图</w:t>
        </w:r>
      </w:ins>
      <w:ins w:id="1412" w:author="20191115" w:date="2020-09-18T15:24:22Z">
        <w:r>
          <w:rPr/>
          <w:tab/>
        </w:r>
      </w:ins>
      <w:ins w:id="1413" w:author="20191115" w:date="2020-09-18T15:24:22Z">
        <w:r>
          <w:rPr/>
          <w:fldChar w:fldCharType="begin"/>
        </w:r>
      </w:ins>
      <w:ins w:id="1414" w:author="20191115" w:date="2020-09-18T15:24:22Z">
        <w:r>
          <w:rPr/>
          <w:instrText xml:space="preserve"> PAGEREF _Toc6732 </w:instrText>
        </w:r>
      </w:ins>
      <w:ins w:id="1415" w:author="20191115" w:date="2020-09-18T15:24:22Z">
        <w:r>
          <w:rPr/>
          <w:fldChar w:fldCharType="separate"/>
        </w:r>
      </w:ins>
      <w:ins w:id="1416" w:author="20191115" w:date="2020-09-18T15:24:22Z">
        <w:r>
          <w:rPr/>
          <w:t>37</w:t>
        </w:r>
      </w:ins>
      <w:ins w:id="1417" w:author="20191115" w:date="2020-09-18T15:24:22Z">
        <w:r>
          <w:rPr/>
          <w:fldChar w:fldCharType="end"/>
        </w:r>
      </w:ins>
      <w:ins w:id="1418" w:author="20191115" w:date="2020-09-18T15:24:22Z">
        <w:r>
          <w:rPr>
            <w:bCs w:val="0"/>
            <w:lang w:val="zh-CN"/>
          </w:rPr>
          <w:fldChar w:fldCharType="end"/>
        </w:r>
      </w:ins>
    </w:p>
    <w:p>
      <w:pPr>
        <w:pStyle w:val="11"/>
        <w:tabs>
          <w:tab w:val="right" w:leader="dot" w:pos="8306"/>
          <w:tab w:val="clear" w:pos="8296"/>
        </w:tabs>
        <w:rPr>
          <w:ins w:id="1419" w:author="20191115" w:date="2020-09-18T15:24:22Z"/>
        </w:rPr>
      </w:pPr>
      <w:ins w:id="1420" w:author="20191115" w:date="2020-09-18T15:24:22Z">
        <w:r>
          <w:rPr>
            <w:bCs w:val="0"/>
            <w:lang w:val="zh-CN"/>
          </w:rPr>
          <w:fldChar w:fldCharType="begin"/>
        </w:r>
      </w:ins>
      <w:ins w:id="1421" w:author="20191115" w:date="2020-09-18T15:24:22Z">
        <w:r>
          <w:rPr>
            <w:bCs w:val="0"/>
            <w:lang w:val="zh-CN"/>
          </w:rPr>
          <w:instrText xml:space="preserve"> HYPERLINK \l _Toc7152 </w:instrText>
        </w:r>
      </w:ins>
      <w:ins w:id="1422" w:author="20191115" w:date="2020-09-18T15:24:22Z">
        <w:r>
          <w:rPr>
            <w:bCs w:val="0"/>
            <w:lang w:val="zh-CN"/>
          </w:rPr>
          <w:fldChar w:fldCharType="separate"/>
        </w:r>
      </w:ins>
      <w:ins w:id="1423" w:author="20191115" w:date="2020-09-18T15:24:22Z">
        <w:r>
          <w:rPr/>
          <w:t>5</w:t>
        </w:r>
      </w:ins>
      <w:ins w:id="1424" w:author="20191115" w:date="2020-09-18T15:24:22Z">
        <w:r>
          <w:rPr>
            <w:rFonts w:hint="eastAsia"/>
          </w:rPr>
          <w:t>.5</w:t>
        </w:r>
      </w:ins>
      <w:ins w:id="1425" w:author="20191115" w:date="2020-09-18T15:24:22Z">
        <w:r>
          <w:rPr/>
          <w:t xml:space="preserve"> </w:t>
        </w:r>
      </w:ins>
      <w:ins w:id="1426" w:author="20191115" w:date="2020-09-18T15:24:22Z">
        <w:r>
          <w:rPr>
            <w:rFonts w:hint="eastAsia"/>
          </w:rPr>
          <w:t>片段图编辑</w:t>
        </w:r>
      </w:ins>
      <w:ins w:id="1427" w:author="20191115" w:date="2020-09-18T15:24:22Z">
        <w:r>
          <w:rPr/>
          <w:tab/>
        </w:r>
      </w:ins>
      <w:ins w:id="1428" w:author="20191115" w:date="2020-09-18T15:24:22Z">
        <w:r>
          <w:rPr/>
          <w:fldChar w:fldCharType="begin"/>
        </w:r>
      </w:ins>
      <w:ins w:id="1429" w:author="20191115" w:date="2020-09-18T15:24:22Z">
        <w:r>
          <w:rPr/>
          <w:instrText xml:space="preserve"> PAGEREF _Toc7152 </w:instrText>
        </w:r>
      </w:ins>
      <w:ins w:id="1430" w:author="20191115" w:date="2020-09-18T15:24:22Z">
        <w:r>
          <w:rPr/>
          <w:fldChar w:fldCharType="separate"/>
        </w:r>
      </w:ins>
      <w:ins w:id="1431" w:author="20191115" w:date="2020-09-18T15:24:22Z">
        <w:r>
          <w:rPr/>
          <w:t>37</w:t>
        </w:r>
      </w:ins>
      <w:ins w:id="1432" w:author="20191115" w:date="2020-09-18T15:24:22Z">
        <w:r>
          <w:rPr/>
          <w:fldChar w:fldCharType="end"/>
        </w:r>
      </w:ins>
      <w:ins w:id="1433" w:author="20191115" w:date="2020-09-18T15:24:22Z">
        <w:r>
          <w:rPr>
            <w:bCs w:val="0"/>
            <w:lang w:val="zh-CN"/>
          </w:rPr>
          <w:fldChar w:fldCharType="end"/>
        </w:r>
      </w:ins>
    </w:p>
    <w:p>
      <w:pPr>
        <w:pStyle w:val="6"/>
        <w:tabs>
          <w:tab w:val="right" w:leader="dot" w:pos="8306"/>
        </w:tabs>
        <w:rPr>
          <w:ins w:id="1434" w:author="20191115" w:date="2020-09-18T15:24:22Z"/>
        </w:rPr>
      </w:pPr>
      <w:ins w:id="1435" w:author="20191115" w:date="2020-09-18T15:24:22Z">
        <w:r>
          <w:rPr>
            <w:bCs w:val="0"/>
            <w:lang w:val="zh-CN"/>
          </w:rPr>
          <w:fldChar w:fldCharType="begin"/>
        </w:r>
      </w:ins>
      <w:ins w:id="1436" w:author="20191115" w:date="2020-09-18T15:24:22Z">
        <w:r>
          <w:rPr>
            <w:bCs w:val="0"/>
            <w:lang w:val="zh-CN"/>
          </w:rPr>
          <w:instrText xml:space="preserve"> HYPERLINK \l _Toc23104 </w:instrText>
        </w:r>
      </w:ins>
      <w:ins w:id="1437" w:author="20191115" w:date="2020-09-18T15:24:22Z">
        <w:r>
          <w:rPr>
            <w:bCs w:val="0"/>
            <w:lang w:val="zh-CN"/>
          </w:rPr>
          <w:fldChar w:fldCharType="separate"/>
        </w:r>
      </w:ins>
      <w:ins w:id="1438" w:author="20191115" w:date="2020-09-18T15:24:22Z">
        <w:r>
          <w:rPr>
            <w:rFonts w:hint="eastAsia"/>
          </w:rPr>
          <w:t>5.5.1 区域说明</w:t>
        </w:r>
      </w:ins>
      <w:ins w:id="1439" w:author="20191115" w:date="2020-09-18T15:24:22Z">
        <w:r>
          <w:rPr/>
          <w:tab/>
        </w:r>
      </w:ins>
      <w:ins w:id="1440" w:author="20191115" w:date="2020-09-18T15:24:22Z">
        <w:r>
          <w:rPr/>
          <w:fldChar w:fldCharType="begin"/>
        </w:r>
      </w:ins>
      <w:ins w:id="1441" w:author="20191115" w:date="2020-09-18T15:24:22Z">
        <w:r>
          <w:rPr/>
          <w:instrText xml:space="preserve"> PAGEREF _Toc23104 </w:instrText>
        </w:r>
      </w:ins>
      <w:ins w:id="1442" w:author="20191115" w:date="2020-09-18T15:24:22Z">
        <w:r>
          <w:rPr/>
          <w:fldChar w:fldCharType="separate"/>
        </w:r>
      </w:ins>
      <w:ins w:id="1443" w:author="20191115" w:date="2020-09-18T15:24:22Z">
        <w:r>
          <w:rPr/>
          <w:t>38</w:t>
        </w:r>
      </w:ins>
      <w:ins w:id="1444" w:author="20191115" w:date="2020-09-18T15:24:22Z">
        <w:r>
          <w:rPr/>
          <w:fldChar w:fldCharType="end"/>
        </w:r>
      </w:ins>
      <w:ins w:id="1445" w:author="20191115" w:date="2020-09-18T15:24:22Z">
        <w:r>
          <w:rPr>
            <w:bCs w:val="0"/>
            <w:lang w:val="zh-CN"/>
          </w:rPr>
          <w:fldChar w:fldCharType="end"/>
        </w:r>
      </w:ins>
    </w:p>
    <w:p>
      <w:pPr>
        <w:pStyle w:val="6"/>
        <w:tabs>
          <w:tab w:val="right" w:leader="dot" w:pos="8306"/>
        </w:tabs>
        <w:rPr>
          <w:ins w:id="1446" w:author="20191115" w:date="2020-09-18T15:24:22Z"/>
        </w:rPr>
      </w:pPr>
      <w:ins w:id="1447" w:author="20191115" w:date="2020-09-18T15:24:22Z">
        <w:r>
          <w:rPr>
            <w:bCs w:val="0"/>
            <w:lang w:val="zh-CN"/>
          </w:rPr>
          <w:fldChar w:fldCharType="begin"/>
        </w:r>
      </w:ins>
      <w:ins w:id="1448" w:author="20191115" w:date="2020-09-18T15:24:22Z">
        <w:r>
          <w:rPr>
            <w:bCs w:val="0"/>
            <w:lang w:val="zh-CN"/>
          </w:rPr>
          <w:instrText xml:space="preserve"> HYPERLINK \l _Toc455 </w:instrText>
        </w:r>
      </w:ins>
      <w:ins w:id="1449" w:author="20191115" w:date="2020-09-18T15:24:22Z">
        <w:r>
          <w:rPr>
            <w:bCs w:val="0"/>
            <w:lang w:val="zh-CN"/>
          </w:rPr>
          <w:fldChar w:fldCharType="separate"/>
        </w:r>
      </w:ins>
      <w:ins w:id="1450" w:author="20191115" w:date="2020-09-18T15:24:22Z">
        <w:r>
          <w:rPr>
            <w:rFonts w:hint="eastAsia"/>
          </w:rPr>
          <w:t>5.5.2 浏览片段图</w:t>
        </w:r>
      </w:ins>
      <w:ins w:id="1451" w:author="20191115" w:date="2020-09-18T15:24:22Z">
        <w:r>
          <w:rPr/>
          <w:tab/>
        </w:r>
      </w:ins>
      <w:ins w:id="1452" w:author="20191115" w:date="2020-09-18T15:24:22Z">
        <w:r>
          <w:rPr/>
          <w:fldChar w:fldCharType="begin"/>
        </w:r>
      </w:ins>
      <w:ins w:id="1453" w:author="20191115" w:date="2020-09-18T15:24:22Z">
        <w:r>
          <w:rPr/>
          <w:instrText xml:space="preserve"> PAGEREF _Toc455 </w:instrText>
        </w:r>
      </w:ins>
      <w:ins w:id="1454" w:author="20191115" w:date="2020-09-18T15:24:22Z">
        <w:r>
          <w:rPr/>
          <w:fldChar w:fldCharType="separate"/>
        </w:r>
      </w:ins>
      <w:ins w:id="1455" w:author="20191115" w:date="2020-09-18T15:24:22Z">
        <w:r>
          <w:rPr/>
          <w:t>38</w:t>
        </w:r>
      </w:ins>
      <w:ins w:id="1456" w:author="20191115" w:date="2020-09-18T15:24:22Z">
        <w:r>
          <w:rPr/>
          <w:fldChar w:fldCharType="end"/>
        </w:r>
      </w:ins>
      <w:ins w:id="1457" w:author="20191115" w:date="2020-09-18T15:24:22Z">
        <w:r>
          <w:rPr>
            <w:bCs w:val="0"/>
            <w:lang w:val="zh-CN"/>
          </w:rPr>
          <w:fldChar w:fldCharType="end"/>
        </w:r>
      </w:ins>
    </w:p>
    <w:p>
      <w:pPr>
        <w:pStyle w:val="6"/>
        <w:tabs>
          <w:tab w:val="right" w:leader="dot" w:pos="8306"/>
        </w:tabs>
        <w:rPr>
          <w:ins w:id="1458" w:author="20191115" w:date="2020-09-18T15:24:22Z"/>
        </w:rPr>
      </w:pPr>
      <w:ins w:id="1459" w:author="20191115" w:date="2020-09-18T15:24:22Z">
        <w:r>
          <w:rPr>
            <w:bCs w:val="0"/>
            <w:lang w:val="zh-CN"/>
          </w:rPr>
          <w:fldChar w:fldCharType="begin"/>
        </w:r>
      </w:ins>
      <w:ins w:id="1460" w:author="20191115" w:date="2020-09-18T15:24:22Z">
        <w:r>
          <w:rPr>
            <w:bCs w:val="0"/>
            <w:lang w:val="zh-CN"/>
          </w:rPr>
          <w:instrText xml:space="preserve"> HYPERLINK \l _Toc7996 </w:instrText>
        </w:r>
      </w:ins>
      <w:ins w:id="1461" w:author="20191115" w:date="2020-09-18T15:24:22Z">
        <w:r>
          <w:rPr>
            <w:bCs w:val="0"/>
            <w:lang w:val="zh-CN"/>
          </w:rPr>
          <w:fldChar w:fldCharType="separate"/>
        </w:r>
      </w:ins>
      <w:ins w:id="1462" w:author="20191115" w:date="2020-09-18T15:24:22Z">
        <w:r>
          <w:rPr>
            <w:rFonts w:hint="eastAsia"/>
          </w:rPr>
          <w:t>5.5.3 重新设定片段图的标签</w:t>
        </w:r>
      </w:ins>
      <w:ins w:id="1463" w:author="20191115" w:date="2020-09-18T15:24:22Z">
        <w:r>
          <w:rPr/>
          <w:tab/>
        </w:r>
      </w:ins>
      <w:ins w:id="1464" w:author="20191115" w:date="2020-09-18T15:24:22Z">
        <w:r>
          <w:rPr/>
          <w:fldChar w:fldCharType="begin"/>
        </w:r>
      </w:ins>
      <w:ins w:id="1465" w:author="20191115" w:date="2020-09-18T15:24:22Z">
        <w:r>
          <w:rPr/>
          <w:instrText xml:space="preserve"> PAGEREF _Toc7996 </w:instrText>
        </w:r>
      </w:ins>
      <w:ins w:id="1466" w:author="20191115" w:date="2020-09-18T15:24:22Z">
        <w:r>
          <w:rPr/>
          <w:fldChar w:fldCharType="separate"/>
        </w:r>
      </w:ins>
      <w:ins w:id="1467" w:author="20191115" w:date="2020-09-18T15:24:22Z">
        <w:r>
          <w:rPr/>
          <w:t>39</w:t>
        </w:r>
      </w:ins>
      <w:ins w:id="1468" w:author="20191115" w:date="2020-09-18T15:24:22Z">
        <w:r>
          <w:rPr/>
          <w:fldChar w:fldCharType="end"/>
        </w:r>
      </w:ins>
      <w:ins w:id="1469" w:author="20191115" w:date="2020-09-18T15:24:22Z">
        <w:r>
          <w:rPr>
            <w:bCs w:val="0"/>
            <w:lang w:val="zh-CN"/>
          </w:rPr>
          <w:fldChar w:fldCharType="end"/>
        </w:r>
      </w:ins>
    </w:p>
    <w:p>
      <w:pPr>
        <w:pStyle w:val="6"/>
        <w:tabs>
          <w:tab w:val="right" w:leader="dot" w:pos="8306"/>
        </w:tabs>
        <w:rPr>
          <w:ins w:id="1470" w:author="20191115" w:date="2020-09-18T15:24:22Z"/>
        </w:rPr>
      </w:pPr>
      <w:ins w:id="1471" w:author="20191115" w:date="2020-09-18T15:24:22Z">
        <w:r>
          <w:rPr>
            <w:bCs w:val="0"/>
            <w:lang w:val="zh-CN"/>
          </w:rPr>
          <w:fldChar w:fldCharType="begin"/>
        </w:r>
      </w:ins>
      <w:ins w:id="1472" w:author="20191115" w:date="2020-09-18T15:24:22Z">
        <w:r>
          <w:rPr>
            <w:bCs w:val="0"/>
            <w:lang w:val="zh-CN"/>
          </w:rPr>
          <w:instrText xml:space="preserve"> HYPERLINK \l _Toc6261 </w:instrText>
        </w:r>
      </w:ins>
      <w:ins w:id="1473" w:author="20191115" w:date="2020-09-18T15:24:22Z">
        <w:r>
          <w:rPr>
            <w:bCs w:val="0"/>
            <w:lang w:val="zh-CN"/>
          </w:rPr>
          <w:fldChar w:fldCharType="separate"/>
        </w:r>
      </w:ins>
      <w:ins w:id="1474" w:author="20191115" w:date="2020-09-18T15:24:22Z">
        <w:r>
          <w:rPr>
            <w:rFonts w:hint="eastAsia"/>
          </w:rPr>
          <w:t>5.5.4 删除片段图</w:t>
        </w:r>
      </w:ins>
      <w:ins w:id="1475" w:author="20191115" w:date="2020-09-18T15:24:22Z">
        <w:r>
          <w:rPr/>
          <w:tab/>
        </w:r>
      </w:ins>
      <w:ins w:id="1476" w:author="20191115" w:date="2020-09-18T15:24:22Z">
        <w:r>
          <w:rPr/>
          <w:fldChar w:fldCharType="begin"/>
        </w:r>
      </w:ins>
      <w:ins w:id="1477" w:author="20191115" w:date="2020-09-18T15:24:22Z">
        <w:r>
          <w:rPr/>
          <w:instrText xml:space="preserve"> PAGEREF _Toc6261 </w:instrText>
        </w:r>
      </w:ins>
      <w:ins w:id="1478" w:author="20191115" w:date="2020-09-18T15:24:22Z">
        <w:r>
          <w:rPr/>
          <w:fldChar w:fldCharType="separate"/>
        </w:r>
      </w:ins>
      <w:ins w:id="1479" w:author="20191115" w:date="2020-09-18T15:24:22Z">
        <w:r>
          <w:rPr/>
          <w:t>39</w:t>
        </w:r>
      </w:ins>
      <w:ins w:id="1480" w:author="20191115" w:date="2020-09-18T15:24:22Z">
        <w:r>
          <w:rPr/>
          <w:fldChar w:fldCharType="end"/>
        </w:r>
      </w:ins>
      <w:ins w:id="1481" w:author="20191115" w:date="2020-09-18T15:24:22Z">
        <w:r>
          <w:rPr>
            <w:bCs w:val="0"/>
            <w:lang w:val="zh-CN"/>
          </w:rPr>
          <w:fldChar w:fldCharType="end"/>
        </w:r>
      </w:ins>
    </w:p>
    <w:p>
      <w:pPr>
        <w:pStyle w:val="11"/>
        <w:tabs>
          <w:tab w:val="right" w:leader="dot" w:pos="8306"/>
          <w:tab w:val="clear" w:pos="8296"/>
        </w:tabs>
        <w:rPr>
          <w:ins w:id="1482" w:author="20191115" w:date="2020-09-18T15:24:22Z"/>
        </w:rPr>
      </w:pPr>
      <w:ins w:id="1483" w:author="20191115" w:date="2020-09-18T15:24:22Z">
        <w:r>
          <w:rPr>
            <w:bCs w:val="0"/>
            <w:lang w:val="zh-CN"/>
          </w:rPr>
          <w:fldChar w:fldCharType="begin"/>
        </w:r>
      </w:ins>
      <w:ins w:id="1484" w:author="20191115" w:date="2020-09-18T15:24:22Z">
        <w:r>
          <w:rPr>
            <w:bCs w:val="0"/>
            <w:lang w:val="zh-CN"/>
          </w:rPr>
          <w:instrText xml:space="preserve"> HYPERLINK \l _Toc20206 </w:instrText>
        </w:r>
      </w:ins>
      <w:ins w:id="1485" w:author="20191115" w:date="2020-09-18T15:24:22Z">
        <w:r>
          <w:rPr>
            <w:bCs w:val="0"/>
            <w:lang w:val="zh-CN"/>
          </w:rPr>
          <w:fldChar w:fldCharType="separate"/>
        </w:r>
      </w:ins>
      <w:ins w:id="1486" w:author="20191115" w:date="2020-09-18T15:24:22Z">
        <w:r>
          <w:rPr/>
          <w:t>5</w:t>
        </w:r>
      </w:ins>
      <w:ins w:id="1487" w:author="20191115" w:date="2020-09-18T15:24:22Z">
        <w:r>
          <w:rPr>
            <w:rFonts w:hint="eastAsia"/>
          </w:rPr>
          <w:t>.6</w:t>
        </w:r>
      </w:ins>
      <w:ins w:id="1488" w:author="20191115" w:date="2020-09-18T15:24:22Z">
        <w:r>
          <w:rPr/>
          <w:t xml:space="preserve"> </w:t>
        </w:r>
      </w:ins>
      <w:ins w:id="1489" w:author="20191115" w:date="2020-09-18T15:24:22Z">
        <w:r>
          <w:rPr>
            <w:rFonts w:hint="eastAsia"/>
          </w:rPr>
          <w:t>页扫描</w:t>
        </w:r>
      </w:ins>
      <w:ins w:id="1490" w:author="20191115" w:date="2020-09-18T15:24:22Z">
        <w:r>
          <w:rPr/>
          <w:tab/>
        </w:r>
      </w:ins>
      <w:ins w:id="1491" w:author="20191115" w:date="2020-09-18T15:24:22Z">
        <w:r>
          <w:rPr/>
          <w:fldChar w:fldCharType="begin"/>
        </w:r>
      </w:ins>
      <w:ins w:id="1492" w:author="20191115" w:date="2020-09-18T15:24:22Z">
        <w:r>
          <w:rPr/>
          <w:instrText xml:space="preserve"> PAGEREF _Toc20206 </w:instrText>
        </w:r>
      </w:ins>
      <w:ins w:id="1493" w:author="20191115" w:date="2020-09-18T15:24:22Z">
        <w:r>
          <w:rPr/>
          <w:fldChar w:fldCharType="separate"/>
        </w:r>
      </w:ins>
      <w:ins w:id="1494" w:author="20191115" w:date="2020-09-18T15:24:22Z">
        <w:r>
          <w:rPr/>
          <w:t>39</w:t>
        </w:r>
      </w:ins>
      <w:ins w:id="1495" w:author="20191115" w:date="2020-09-18T15:24:22Z">
        <w:r>
          <w:rPr/>
          <w:fldChar w:fldCharType="end"/>
        </w:r>
      </w:ins>
      <w:ins w:id="1496" w:author="20191115" w:date="2020-09-18T15:24:22Z">
        <w:r>
          <w:rPr>
            <w:bCs w:val="0"/>
            <w:lang w:val="zh-CN"/>
          </w:rPr>
          <w:fldChar w:fldCharType="end"/>
        </w:r>
      </w:ins>
    </w:p>
    <w:p>
      <w:pPr>
        <w:pStyle w:val="11"/>
        <w:tabs>
          <w:tab w:val="right" w:leader="dot" w:pos="8306"/>
          <w:tab w:val="clear" w:pos="8296"/>
        </w:tabs>
        <w:rPr>
          <w:ins w:id="1497" w:author="20191115" w:date="2020-09-18T15:24:22Z"/>
        </w:rPr>
      </w:pPr>
      <w:ins w:id="1498" w:author="20191115" w:date="2020-09-18T15:24:22Z">
        <w:r>
          <w:rPr>
            <w:bCs w:val="0"/>
            <w:lang w:val="zh-CN"/>
          </w:rPr>
          <w:fldChar w:fldCharType="begin"/>
        </w:r>
      </w:ins>
      <w:ins w:id="1499" w:author="20191115" w:date="2020-09-18T15:24:22Z">
        <w:r>
          <w:rPr>
            <w:bCs w:val="0"/>
            <w:lang w:val="zh-CN"/>
          </w:rPr>
          <w:instrText xml:space="preserve"> HYPERLINK \l _Toc16452 </w:instrText>
        </w:r>
      </w:ins>
      <w:ins w:id="1500" w:author="20191115" w:date="2020-09-18T15:24:22Z">
        <w:r>
          <w:rPr>
            <w:bCs w:val="0"/>
            <w:lang w:val="zh-CN"/>
          </w:rPr>
          <w:fldChar w:fldCharType="separate"/>
        </w:r>
      </w:ins>
      <w:ins w:id="1501" w:author="20191115" w:date="2020-09-18T15:24:22Z">
        <w:r>
          <w:rPr/>
          <w:t>5</w:t>
        </w:r>
      </w:ins>
      <w:ins w:id="1502" w:author="20191115" w:date="2020-09-18T15:24:22Z">
        <w:r>
          <w:rPr>
            <w:rFonts w:hint="eastAsia"/>
          </w:rPr>
          <w:t>.7</w:t>
        </w:r>
      </w:ins>
      <w:ins w:id="1503" w:author="20191115" w:date="2020-09-18T15:24:22Z">
        <w:r>
          <w:rPr/>
          <w:t xml:space="preserve"> </w:t>
        </w:r>
      </w:ins>
      <w:ins w:id="1504" w:author="20191115" w:date="2020-09-18T15:24:22Z">
        <w:r>
          <w:rPr>
            <w:rFonts w:hint="eastAsia"/>
          </w:rPr>
          <w:t>房颤</w:t>
        </w:r>
      </w:ins>
      <w:ins w:id="1505" w:author="20191115" w:date="2020-09-18T15:24:22Z">
        <w:r>
          <w:rPr/>
          <w:tab/>
        </w:r>
      </w:ins>
      <w:ins w:id="1506" w:author="20191115" w:date="2020-09-18T15:24:22Z">
        <w:r>
          <w:rPr/>
          <w:fldChar w:fldCharType="begin"/>
        </w:r>
      </w:ins>
      <w:ins w:id="1507" w:author="20191115" w:date="2020-09-18T15:24:22Z">
        <w:r>
          <w:rPr/>
          <w:instrText xml:space="preserve"> PAGEREF _Toc16452 </w:instrText>
        </w:r>
      </w:ins>
      <w:ins w:id="1508" w:author="20191115" w:date="2020-09-18T15:24:22Z">
        <w:r>
          <w:rPr/>
          <w:fldChar w:fldCharType="separate"/>
        </w:r>
      </w:ins>
      <w:ins w:id="1509" w:author="20191115" w:date="2020-09-18T15:24:22Z">
        <w:r>
          <w:rPr/>
          <w:t>41</w:t>
        </w:r>
      </w:ins>
      <w:ins w:id="1510" w:author="20191115" w:date="2020-09-18T15:24:22Z">
        <w:r>
          <w:rPr/>
          <w:fldChar w:fldCharType="end"/>
        </w:r>
      </w:ins>
      <w:ins w:id="1511" w:author="20191115" w:date="2020-09-18T15:24:22Z">
        <w:r>
          <w:rPr>
            <w:bCs w:val="0"/>
            <w:lang w:val="zh-CN"/>
          </w:rPr>
          <w:fldChar w:fldCharType="end"/>
        </w:r>
      </w:ins>
    </w:p>
    <w:p>
      <w:pPr>
        <w:pStyle w:val="11"/>
        <w:tabs>
          <w:tab w:val="right" w:leader="dot" w:pos="8306"/>
          <w:tab w:val="clear" w:pos="8296"/>
        </w:tabs>
        <w:rPr>
          <w:ins w:id="1512" w:author="20191115" w:date="2020-09-18T15:24:22Z"/>
        </w:rPr>
      </w:pPr>
      <w:ins w:id="1513" w:author="20191115" w:date="2020-09-18T15:24:22Z">
        <w:r>
          <w:rPr>
            <w:bCs w:val="0"/>
            <w:lang w:val="zh-CN"/>
          </w:rPr>
          <w:fldChar w:fldCharType="begin"/>
        </w:r>
      </w:ins>
      <w:ins w:id="1514" w:author="20191115" w:date="2020-09-18T15:24:22Z">
        <w:r>
          <w:rPr>
            <w:bCs w:val="0"/>
            <w:lang w:val="zh-CN"/>
          </w:rPr>
          <w:instrText xml:space="preserve"> HYPERLINK \l _Toc31857 </w:instrText>
        </w:r>
      </w:ins>
      <w:ins w:id="1515" w:author="20191115" w:date="2020-09-18T15:24:22Z">
        <w:r>
          <w:rPr>
            <w:bCs w:val="0"/>
            <w:lang w:val="zh-CN"/>
          </w:rPr>
          <w:fldChar w:fldCharType="separate"/>
        </w:r>
      </w:ins>
      <w:ins w:id="1516" w:author="20191115" w:date="2020-09-18T15:24:22Z">
        <w:r>
          <w:rPr/>
          <w:t>5</w:t>
        </w:r>
      </w:ins>
      <w:ins w:id="1517" w:author="20191115" w:date="2020-09-18T15:24:22Z">
        <w:r>
          <w:rPr>
            <w:rFonts w:hint="eastAsia"/>
          </w:rPr>
          <w:t>.8</w:t>
        </w:r>
      </w:ins>
      <w:ins w:id="1518" w:author="20191115" w:date="2020-09-18T15:24:22Z">
        <w:r>
          <w:rPr/>
          <w:t xml:space="preserve"> </w:t>
        </w:r>
      </w:ins>
      <w:ins w:id="1519" w:author="20191115" w:date="2020-09-18T15:24:22Z">
        <w:r>
          <w:rPr>
            <w:rFonts w:hint="eastAsia"/>
          </w:rPr>
          <w:t>S</w:t>
        </w:r>
      </w:ins>
      <w:ins w:id="1520" w:author="20191115" w:date="2020-09-18T15:24:22Z">
        <w:r>
          <w:rPr/>
          <w:t>T</w:t>
        </w:r>
      </w:ins>
      <w:ins w:id="1521" w:author="20191115" w:date="2020-09-18T15:24:22Z">
        <w:r>
          <w:rPr/>
          <w:tab/>
        </w:r>
      </w:ins>
      <w:ins w:id="1522" w:author="20191115" w:date="2020-09-18T15:24:22Z">
        <w:r>
          <w:rPr/>
          <w:fldChar w:fldCharType="begin"/>
        </w:r>
      </w:ins>
      <w:ins w:id="1523" w:author="20191115" w:date="2020-09-18T15:24:22Z">
        <w:r>
          <w:rPr/>
          <w:instrText xml:space="preserve"> PAGEREF _Toc31857 </w:instrText>
        </w:r>
      </w:ins>
      <w:ins w:id="1524" w:author="20191115" w:date="2020-09-18T15:24:22Z">
        <w:r>
          <w:rPr/>
          <w:fldChar w:fldCharType="separate"/>
        </w:r>
      </w:ins>
      <w:ins w:id="1525" w:author="20191115" w:date="2020-09-18T15:24:22Z">
        <w:r>
          <w:rPr/>
          <w:t>43</w:t>
        </w:r>
      </w:ins>
      <w:ins w:id="1526" w:author="20191115" w:date="2020-09-18T15:24:22Z">
        <w:r>
          <w:rPr/>
          <w:fldChar w:fldCharType="end"/>
        </w:r>
      </w:ins>
      <w:ins w:id="1527" w:author="20191115" w:date="2020-09-18T15:24:22Z">
        <w:r>
          <w:rPr>
            <w:bCs w:val="0"/>
            <w:lang w:val="zh-CN"/>
          </w:rPr>
          <w:fldChar w:fldCharType="end"/>
        </w:r>
      </w:ins>
    </w:p>
    <w:p>
      <w:pPr>
        <w:pStyle w:val="11"/>
        <w:tabs>
          <w:tab w:val="right" w:leader="dot" w:pos="8306"/>
          <w:tab w:val="clear" w:pos="8296"/>
        </w:tabs>
        <w:rPr>
          <w:ins w:id="1528" w:author="20191115" w:date="2020-09-18T15:24:22Z"/>
        </w:rPr>
      </w:pPr>
      <w:ins w:id="1529" w:author="20191115" w:date="2020-09-18T15:24:22Z">
        <w:r>
          <w:rPr>
            <w:bCs w:val="0"/>
            <w:lang w:val="zh-CN"/>
          </w:rPr>
          <w:fldChar w:fldCharType="begin"/>
        </w:r>
      </w:ins>
      <w:ins w:id="1530" w:author="20191115" w:date="2020-09-18T15:24:22Z">
        <w:r>
          <w:rPr>
            <w:bCs w:val="0"/>
            <w:lang w:val="zh-CN"/>
          </w:rPr>
          <w:instrText xml:space="preserve"> HYPERLINK \l _Toc27665 </w:instrText>
        </w:r>
      </w:ins>
      <w:ins w:id="1531" w:author="20191115" w:date="2020-09-18T15:24:22Z">
        <w:r>
          <w:rPr>
            <w:bCs w:val="0"/>
            <w:lang w:val="zh-CN"/>
          </w:rPr>
          <w:fldChar w:fldCharType="separate"/>
        </w:r>
      </w:ins>
      <w:ins w:id="1532" w:author="20191115" w:date="2020-09-18T15:24:22Z">
        <w:r>
          <w:rPr/>
          <w:t>5</w:t>
        </w:r>
      </w:ins>
      <w:ins w:id="1533" w:author="20191115" w:date="2020-09-18T15:24:22Z">
        <w:r>
          <w:rPr>
            <w:rFonts w:hint="eastAsia"/>
          </w:rPr>
          <w:t>.9 H</w:t>
        </w:r>
      </w:ins>
      <w:ins w:id="1534" w:author="20191115" w:date="2020-09-18T15:24:22Z">
        <w:r>
          <w:rPr/>
          <w:t>RV</w:t>
        </w:r>
      </w:ins>
      <w:ins w:id="1535" w:author="20191115" w:date="2020-09-18T15:24:22Z">
        <w:r>
          <w:rPr/>
          <w:tab/>
        </w:r>
      </w:ins>
      <w:ins w:id="1536" w:author="20191115" w:date="2020-09-18T15:24:22Z">
        <w:r>
          <w:rPr/>
          <w:fldChar w:fldCharType="begin"/>
        </w:r>
      </w:ins>
      <w:ins w:id="1537" w:author="20191115" w:date="2020-09-18T15:24:22Z">
        <w:r>
          <w:rPr/>
          <w:instrText xml:space="preserve"> PAGEREF _Toc27665 </w:instrText>
        </w:r>
      </w:ins>
      <w:ins w:id="1538" w:author="20191115" w:date="2020-09-18T15:24:22Z">
        <w:r>
          <w:rPr/>
          <w:fldChar w:fldCharType="separate"/>
        </w:r>
      </w:ins>
      <w:ins w:id="1539" w:author="20191115" w:date="2020-09-18T15:24:22Z">
        <w:r>
          <w:rPr/>
          <w:t>44</w:t>
        </w:r>
      </w:ins>
      <w:ins w:id="1540" w:author="20191115" w:date="2020-09-18T15:24:22Z">
        <w:r>
          <w:rPr/>
          <w:fldChar w:fldCharType="end"/>
        </w:r>
      </w:ins>
      <w:ins w:id="1541" w:author="20191115" w:date="2020-09-18T15:24:22Z">
        <w:r>
          <w:rPr>
            <w:bCs w:val="0"/>
            <w:lang w:val="zh-CN"/>
          </w:rPr>
          <w:fldChar w:fldCharType="end"/>
        </w:r>
      </w:ins>
    </w:p>
    <w:p>
      <w:pPr>
        <w:pStyle w:val="6"/>
        <w:tabs>
          <w:tab w:val="right" w:leader="dot" w:pos="8306"/>
        </w:tabs>
        <w:rPr>
          <w:ins w:id="1542" w:author="20191115" w:date="2020-09-18T15:24:22Z"/>
        </w:rPr>
      </w:pPr>
      <w:ins w:id="1543" w:author="20191115" w:date="2020-09-18T15:24:22Z">
        <w:r>
          <w:rPr>
            <w:bCs w:val="0"/>
            <w:lang w:val="zh-CN"/>
          </w:rPr>
          <w:fldChar w:fldCharType="begin"/>
        </w:r>
      </w:ins>
      <w:ins w:id="1544" w:author="20191115" w:date="2020-09-18T15:24:22Z">
        <w:r>
          <w:rPr>
            <w:bCs w:val="0"/>
            <w:lang w:val="zh-CN"/>
          </w:rPr>
          <w:instrText xml:space="preserve"> HYPERLINK \l _Toc29352 </w:instrText>
        </w:r>
      </w:ins>
      <w:ins w:id="1545" w:author="20191115" w:date="2020-09-18T15:24:22Z">
        <w:r>
          <w:rPr>
            <w:bCs w:val="0"/>
            <w:lang w:val="zh-CN"/>
          </w:rPr>
          <w:fldChar w:fldCharType="separate"/>
        </w:r>
      </w:ins>
      <w:ins w:id="1546" w:author="20191115" w:date="2020-09-18T15:24:22Z">
        <w:r>
          <w:rPr>
            <w:rFonts w:hint="eastAsia"/>
          </w:rPr>
          <w:t>5.9.1 时域分析</w:t>
        </w:r>
      </w:ins>
      <w:ins w:id="1547" w:author="20191115" w:date="2020-09-18T15:24:22Z">
        <w:r>
          <w:rPr/>
          <w:tab/>
        </w:r>
      </w:ins>
      <w:ins w:id="1548" w:author="20191115" w:date="2020-09-18T15:24:22Z">
        <w:r>
          <w:rPr/>
          <w:fldChar w:fldCharType="begin"/>
        </w:r>
      </w:ins>
      <w:ins w:id="1549" w:author="20191115" w:date="2020-09-18T15:24:22Z">
        <w:r>
          <w:rPr/>
          <w:instrText xml:space="preserve"> PAGEREF _Toc29352 </w:instrText>
        </w:r>
      </w:ins>
      <w:ins w:id="1550" w:author="20191115" w:date="2020-09-18T15:24:22Z">
        <w:r>
          <w:rPr/>
          <w:fldChar w:fldCharType="separate"/>
        </w:r>
      </w:ins>
      <w:ins w:id="1551" w:author="20191115" w:date="2020-09-18T15:24:22Z">
        <w:r>
          <w:rPr/>
          <w:t>44</w:t>
        </w:r>
      </w:ins>
      <w:ins w:id="1552" w:author="20191115" w:date="2020-09-18T15:24:22Z">
        <w:r>
          <w:rPr/>
          <w:fldChar w:fldCharType="end"/>
        </w:r>
      </w:ins>
      <w:ins w:id="1553" w:author="20191115" w:date="2020-09-18T15:24:22Z">
        <w:r>
          <w:rPr>
            <w:bCs w:val="0"/>
            <w:lang w:val="zh-CN"/>
          </w:rPr>
          <w:fldChar w:fldCharType="end"/>
        </w:r>
      </w:ins>
    </w:p>
    <w:p>
      <w:pPr>
        <w:pStyle w:val="6"/>
        <w:tabs>
          <w:tab w:val="right" w:leader="dot" w:pos="8306"/>
        </w:tabs>
        <w:rPr>
          <w:ins w:id="1554" w:author="20191115" w:date="2020-09-18T15:24:22Z"/>
        </w:rPr>
      </w:pPr>
      <w:ins w:id="1555" w:author="20191115" w:date="2020-09-18T15:24:22Z">
        <w:r>
          <w:rPr>
            <w:bCs w:val="0"/>
            <w:lang w:val="zh-CN"/>
          </w:rPr>
          <w:fldChar w:fldCharType="begin"/>
        </w:r>
      </w:ins>
      <w:ins w:id="1556" w:author="20191115" w:date="2020-09-18T15:24:22Z">
        <w:r>
          <w:rPr>
            <w:bCs w:val="0"/>
            <w:lang w:val="zh-CN"/>
          </w:rPr>
          <w:instrText xml:space="preserve"> HYPERLINK \l _Toc22697 </w:instrText>
        </w:r>
      </w:ins>
      <w:ins w:id="1557" w:author="20191115" w:date="2020-09-18T15:24:22Z">
        <w:r>
          <w:rPr>
            <w:bCs w:val="0"/>
            <w:lang w:val="zh-CN"/>
          </w:rPr>
          <w:fldChar w:fldCharType="separate"/>
        </w:r>
      </w:ins>
      <w:ins w:id="1558" w:author="20191115" w:date="2020-09-18T15:24:22Z">
        <w:r>
          <w:rPr>
            <w:rFonts w:hint="eastAsia"/>
          </w:rPr>
          <w:t>5.9.2 频域分析</w:t>
        </w:r>
      </w:ins>
      <w:ins w:id="1559" w:author="20191115" w:date="2020-09-18T15:24:22Z">
        <w:r>
          <w:rPr/>
          <w:tab/>
        </w:r>
      </w:ins>
      <w:ins w:id="1560" w:author="20191115" w:date="2020-09-18T15:24:22Z">
        <w:r>
          <w:rPr/>
          <w:fldChar w:fldCharType="begin"/>
        </w:r>
      </w:ins>
      <w:ins w:id="1561" w:author="20191115" w:date="2020-09-18T15:24:22Z">
        <w:r>
          <w:rPr/>
          <w:instrText xml:space="preserve"> PAGEREF _Toc22697 </w:instrText>
        </w:r>
      </w:ins>
      <w:ins w:id="1562" w:author="20191115" w:date="2020-09-18T15:24:22Z">
        <w:r>
          <w:rPr/>
          <w:fldChar w:fldCharType="separate"/>
        </w:r>
      </w:ins>
      <w:ins w:id="1563" w:author="20191115" w:date="2020-09-18T15:24:22Z">
        <w:r>
          <w:rPr/>
          <w:t>46</w:t>
        </w:r>
      </w:ins>
      <w:ins w:id="1564" w:author="20191115" w:date="2020-09-18T15:24:22Z">
        <w:r>
          <w:rPr/>
          <w:fldChar w:fldCharType="end"/>
        </w:r>
      </w:ins>
      <w:ins w:id="1565" w:author="20191115" w:date="2020-09-18T15:24:22Z">
        <w:r>
          <w:rPr>
            <w:bCs w:val="0"/>
            <w:lang w:val="zh-CN"/>
          </w:rPr>
          <w:fldChar w:fldCharType="end"/>
        </w:r>
      </w:ins>
    </w:p>
    <w:p>
      <w:pPr>
        <w:pStyle w:val="6"/>
        <w:tabs>
          <w:tab w:val="right" w:leader="dot" w:pos="8306"/>
        </w:tabs>
        <w:rPr>
          <w:ins w:id="1566" w:author="20191115" w:date="2020-09-18T15:24:22Z"/>
        </w:rPr>
      </w:pPr>
      <w:ins w:id="1567" w:author="20191115" w:date="2020-09-18T15:24:22Z">
        <w:r>
          <w:rPr>
            <w:bCs w:val="0"/>
            <w:lang w:val="zh-CN"/>
          </w:rPr>
          <w:fldChar w:fldCharType="begin"/>
        </w:r>
      </w:ins>
      <w:ins w:id="1568" w:author="20191115" w:date="2020-09-18T15:24:22Z">
        <w:r>
          <w:rPr>
            <w:bCs w:val="0"/>
            <w:lang w:val="zh-CN"/>
          </w:rPr>
          <w:instrText xml:space="preserve"> HYPERLINK \l _Toc5054 </w:instrText>
        </w:r>
      </w:ins>
      <w:ins w:id="1569" w:author="20191115" w:date="2020-09-18T15:24:22Z">
        <w:r>
          <w:rPr>
            <w:bCs w:val="0"/>
            <w:lang w:val="zh-CN"/>
          </w:rPr>
          <w:fldChar w:fldCharType="separate"/>
        </w:r>
      </w:ins>
      <w:ins w:id="1570" w:author="20191115" w:date="2020-09-18T15:24:22Z">
        <w:r>
          <w:rPr>
            <w:rFonts w:hint="eastAsia"/>
          </w:rPr>
          <w:t>5.9.3 非线性分析</w:t>
        </w:r>
      </w:ins>
      <w:ins w:id="1571" w:author="20191115" w:date="2020-09-18T15:24:22Z">
        <w:r>
          <w:rPr/>
          <w:tab/>
        </w:r>
      </w:ins>
      <w:ins w:id="1572" w:author="20191115" w:date="2020-09-18T15:24:22Z">
        <w:r>
          <w:rPr/>
          <w:fldChar w:fldCharType="begin"/>
        </w:r>
      </w:ins>
      <w:ins w:id="1573" w:author="20191115" w:date="2020-09-18T15:24:22Z">
        <w:r>
          <w:rPr/>
          <w:instrText xml:space="preserve"> PAGEREF _Toc5054 </w:instrText>
        </w:r>
      </w:ins>
      <w:ins w:id="1574" w:author="20191115" w:date="2020-09-18T15:24:22Z">
        <w:r>
          <w:rPr/>
          <w:fldChar w:fldCharType="separate"/>
        </w:r>
      </w:ins>
      <w:ins w:id="1575" w:author="20191115" w:date="2020-09-18T15:24:22Z">
        <w:r>
          <w:rPr/>
          <w:t>47</w:t>
        </w:r>
      </w:ins>
      <w:ins w:id="1576" w:author="20191115" w:date="2020-09-18T15:24:22Z">
        <w:r>
          <w:rPr/>
          <w:fldChar w:fldCharType="end"/>
        </w:r>
      </w:ins>
      <w:ins w:id="1577" w:author="20191115" w:date="2020-09-18T15:24:22Z">
        <w:r>
          <w:rPr>
            <w:bCs w:val="0"/>
            <w:lang w:val="zh-CN"/>
          </w:rPr>
          <w:fldChar w:fldCharType="end"/>
        </w:r>
      </w:ins>
    </w:p>
    <w:p>
      <w:pPr>
        <w:pStyle w:val="11"/>
        <w:tabs>
          <w:tab w:val="right" w:leader="dot" w:pos="8306"/>
          <w:tab w:val="clear" w:pos="8296"/>
        </w:tabs>
        <w:rPr>
          <w:ins w:id="1578" w:author="20191115" w:date="2020-09-18T15:24:22Z"/>
        </w:rPr>
      </w:pPr>
      <w:ins w:id="1579" w:author="20191115" w:date="2020-09-18T15:24:22Z">
        <w:r>
          <w:rPr>
            <w:bCs w:val="0"/>
            <w:lang w:val="zh-CN"/>
          </w:rPr>
          <w:fldChar w:fldCharType="begin"/>
        </w:r>
      </w:ins>
      <w:ins w:id="1580" w:author="20191115" w:date="2020-09-18T15:24:22Z">
        <w:r>
          <w:rPr>
            <w:bCs w:val="0"/>
            <w:lang w:val="zh-CN"/>
          </w:rPr>
          <w:instrText xml:space="preserve"> HYPERLINK \l _Toc30673 </w:instrText>
        </w:r>
      </w:ins>
      <w:ins w:id="1581" w:author="20191115" w:date="2020-09-18T15:24:22Z">
        <w:r>
          <w:rPr>
            <w:bCs w:val="0"/>
            <w:lang w:val="zh-CN"/>
          </w:rPr>
          <w:fldChar w:fldCharType="separate"/>
        </w:r>
      </w:ins>
      <w:ins w:id="1582" w:author="20191115" w:date="2020-09-18T15:24:22Z">
        <w:r>
          <w:rPr/>
          <w:t>5.</w:t>
        </w:r>
      </w:ins>
      <w:ins w:id="1583" w:author="20191115" w:date="2020-09-18T15:24:22Z">
        <w:r>
          <w:rPr>
            <w:rFonts w:hint="eastAsia"/>
          </w:rPr>
          <w:t>10</w:t>
        </w:r>
      </w:ins>
      <w:ins w:id="1584" w:author="20191115" w:date="2020-09-18T15:24:22Z">
        <w:r>
          <w:rPr/>
          <w:t xml:space="preserve"> </w:t>
        </w:r>
      </w:ins>
      <w:ins w:id="1585" w:author="20191115" w:date="2020-09-18T15:24:22Z">
        <w:r>
          <w:rPr>
            <w:rFonts w:hint="eastAsia"/>
          </w:rPr>
          <w:t>直方图</w:t>
        </w:r>
      </w:ins>
      <w:ins w:id="1586" w:author="20191115" w:date="2020-09-18T15:24:22Z">
        <w:r>
          <w:rPr/>
          <w:tab/>
        </w:r>
      </w:ins>
      <w:ins w:id="1587" w:author="20191115" w:date="2020-09-18T15:24:22Z">
        <w:r>
          <w:rPr/>
          <w:fldChar w:fldCharType="begin"/>
        </w:r>
      </w:ins>
      <w:ins w:id="1588" w:author="20191115" w:date="2020-09-18T15:24:22Z">
        <w:r>
          <w:rPr/>
          <w:instrText xml:space="preserve"> PAGEREF _Toc30673 </w:instrText>
        </w:r>
      </w:ins>
      <w:ins w:id="1589" w:author="20191115" w:date="2020-09-18T15:24:22Z">
        <w:r>
          <w:rPr/>
          <w:fldChar w:fldCharType="separate"/>
        </w:r>
      </w:ins>
      <w:ins w:id="1590" w:author="20191115" w:date="2020-09-18T15:24:22Z">
        <w:r>
          <w:rPr/>
          <w:t>48</w:t>
        </w:r>
      </w:ins>
      <w:ins w:id="1591" w:author="20191115" w:date="2020-09-18T15:24:22Z">
        <w:r>
          <w:rPr/>
          <w:fldChar w:fldCharType="end"/>
        </w:r>
      </w:ins>
      <w:ins w:id="1592" w:author="20191115" w:date="2020-09-18T15:24:22Z">
        <w:r>
          <w:rPr>
            <w:bCs w:val="0"/>
            <w:lang w:val="zh-CN"/>
          </w:rPr>
          <w:fldChar w:fldCharType="end"/>
        </w:r>
      </w:ins>
    </w:p>
    <w:p>
      <w:pPr>
        <w:pStyle w:val="11"/>
        <w:tabs>
          <w:tab w:val="right" w:leader="dot" w:pos="8306"/>
          <w:tab w:val="clear" w:pos="8296"/>
        </w:tabs>
        <w:rPr>
          <w:ins w:id="1593" w:author="20191115" w:date="2020-09-18T15:24:22Z"/>
        </w:rPr>
      </w:pPr>
      <w:ins w:id="1594" w:author="20191115" w:date="2020-09-18T15:24:22Z">
        <w:r>
          <w:rPr>
            <w:bCs w:val="0"/>
            <w:lang w:val="zh-CN"/>
          </w:rPr>
          <w:fldChar w:fldCharType="begin"/>
        </w:r>
      </w:ins>
      <w:ins w:id="1595" w:author="20191115" w:date="2020-09-18T15:24:22Z">
        <w:r>
          <w:rPr>
            <w:bCs w:val="0"/>
            <w:lang w:val="zh-CN"/>
          </w:rPr>
          <w:instrText xml:space="preserve"> HYPERLINK \l _Toc30688 </w:instrText>
        </w:r>
      </w:ins>
      <w:ins w:id="1596" w:author="20191115" w:date="2020-09-18T15:24:22Z">
        <w:r>
          <w:rPr>
            <w:bCs w:val="0"/>
            <w:lang w:val="zh-CN"/>
          </w:rPr>
          <w:fldChar w:fldCharType="separate"/>
        </w:r>
      </w:ins>
      <w:ins w:id="1597" w:author="20191115" w:date="2020-09-18T15:24:22Z">
        <w:r>
          <w:rPr/>
          <w:t>5</w:t>
        </w:r>
      </w:ins>
      <w:ins w:id="1598" w:author="20191115" w:date="2020-09-18T15:24:22Z">
        <w:r>
          <w:rPr>
            <w:rFonts w:hint="eastAsia"/>
          </w:rPr>
          <w:t>.11</w:t>
        </w:r>
      </w:ins>
      <w:ins w:id="1599" w:author="20191115" w:date="2020-09-18T15:24:22Z">
        <w:r>
          <w:rPr/>
          <w:t xml:space="preserve"> </w:t>
        </w:r>
      </w:ins>
      <w:ins w:id="1600" w:author="20191115" w:date="2020-09-18T15:24:22Z">
        <w:r>
          <w:rPr>
            <w:rFonts w:hint="eastAsia"/>
          </w:rPr>
          <w:t>报告编辑</w:t>
        </w:r>
      </w:ins>
      <w:ins w:id="1601" w:author="20191115" w:date="2020-09-18T15:24:22Z">
        <w:r>
          <w:rPr/>
          <w:tab/>
        </w:r>
      </w:ins>
      <w:ins w:id="1602" w:author="20191115" w:date="2020-09-18T15:24:22Z">
        <w:r>
          <w:rPr/>
          <w:fldChar w:fldCharType="begin"/>
        </w:r>
      </w:ins>
      <w:ins w:id="1603" w:author="20191115" w:date="2020-09-18T15:24:22Z">
        <w:r>
          <w:rPr/>
          <w:instrText xml:space="preserve"> PAGEREF _Toc30688 </w:instrText>
        </w:r>
      </w:ins>
      <w:ins w:id="1604" w:author="20191115" w:date="2020-09-18T15:24:22Z">
        <w:r>
          <w:rPr/>
          <w:fldChar w:fldCharType="separate"/>
        </w:r>
      </w:ins>
      <w:ins w:id="1605" w:author="20191115" w:date="2020-09-18T15:24:22Z">
        <w:r>
          <w:rPr/>
          <w:t>49</w:t>
        </w:r>
      </w:ins>
      <w:ins w:id="1606" w:author="20191115" w:date="2020-09-18T15:24:22Z">
        <w:r>
          <w:rPr/>
          <w:fldChar w:fldCharType="end"/>
        </w:r>
      </w:ins>
      <w:ins w:id="1607" w:author="20191115" w:date="2020-09-18T15:24:22Z">
        <w:r>
          <w:rPr>
            <w:bCs w:val="0"/>
            <w:lang w:val="zh-CN"/>
          </w:rPr>
          <w:fldChar w:fldCharType="end"/>
        </w:r>
      </w:ins>
    </w:p>
    <w:p>
      <w:pPr>
        <w:pStyle w:val="11"/>
        <w:tabs>
          <w:tab w:val="right" w:leader="dot" w:pos="8306"/>
          <w:tab w:val="clear" w:pos="8296"/>
        </w:tabs>
        <w:rPr>
          <w:ins w:id="1608" w:author="20191115" w:date="2020-09-18T15:24:22Z"/>
        </w:rPr>
      </w:pPr>
      <w:ins w:id="1609" w:author="20191115" w:date="2020-09-18T15:24:22Z">
        <w:r>
          <w:rPr>
            <w:bCs w:val="0"/>
            <w:lang w:val="zh-CN"/>
          </w:rPr>
          <w:fldChar w:fldCharType="begin"/>
        </w:r>
      </w:ins>
      <w:ins w:id="1610" w:author="20191115" w:date="2020-09-18T15:24:22Z">
        <w:r>
          <w:rPr>
            <w:bCs w:val="0"/>
            <w:lang w:val="zh-CN"/>
          </w:rPr>
          <w:instrText xml:space="preserve"> HYPERLINK \l _Toc14159 </w:instrText>
        </w:r>
      </w:ins>
      <w:ins w:id="1611" w:author="20191115" w:date="2020-09-18T15:24:22Z">
        <w:r>
          <w:rPr>
            <w:bCs w:val="0"/>
            <w:lang w:val="zh-CN"/>
          </w:rPr>
          <w:fldChar w:fldCharType="separate"/>
        </w:r>
      </w:ins>
      <w:ins w:id="1612" w:author="20191115" w:date="2020-09-18T15:24:22Z">
        <w:r>
          <w:rPr/>
          <w:t>5</w:t>
        </w:r>
      </w:ins>
      <w:ins w:id="1613" w:author="20191115" w:date="2020-09-18T15:24:22Z">
        <w:r>
          <w:rPr>
            <w:rFonts w:hint="eastAsia"/>
          </w:rPr>
          <w:t>.12</w:t>
        </w:r>
      </w:ins>
      <w:ins w:id="1614" w:author="20191115" w:date="2020-09-18T15:24:22Z">
        <w:r>
          <w:rPr/>
          <w:t xml:space="preserve"> </w:t>
        </w:r>
      </w:ins>
      <w:ins w:id="1615" w:author="20191115" w:date="2020-09-18T15:24:22Z">
        <w:r>
          <w:rPr>
            <w:rFonts w:hint="eastAsia"/>
          </w:rPr>
          <w:t>生成报告</w:t>
        </w:r>
      </w:ins>
      <w:ins w:id="1616" w:author="20191115" w:date="2020-09-18T15:24:22Z">
        <w:r>
          <w:rPr/>
          <w:tab/>
        </w:r>
      </w:ins>
      <w:ins w:id="1617" w:author="20191115" w:date="2020-09-18T15:24:22Z">
        <w:r>
          <w:rPr/>
          <w:fldChar w:fldCharType="begin"/>
        </w:r>
      </w:ins>
      <w:ins w:id="1618" w:author="20191115" w:date="2020-09-18T15:24:22Z">
        <w:r>
          <w:rPr/>
          <w:instrText xml:space="preserve"> PAGEREF _Toc14159 </w:instrText>
        </w:r>
      </w:ins>
      <w:ins w:id="1619" w:author="20191115" w:date="2020-09-18T15:24:22Z">
        <w:r>
          <w:rPr/>
          <w:fldChar w:fldCharType="separate"/>
        </w:r>
      </w:ins>
      <w:ins w:id="1620" w:author="20191115" w:date="2020-09-18T15:24:22Z">
        <w:r>
          <w:rPr/>
          <w:t>50</w:t>
        </w:r>
      </w:ins>
      <w:ins w:id="1621" w:author="20191115" w:date="2020-09-18T15:24:22Z">
        <w:r>
          <w:rPr/>
          <w:fldChar w:fldCharType="end"/>
        </w:r>
      </w:ins>
      <w:ins w:id="1622" w:author="20191115" w:date="2020-09-18T15:24:22Z">
        <w:r>
          <w:rPr>
            <w:bCs w:val="0"/>
            <w:lang w:val="zh-CN"/>
          </w:rPr>
          <w:fldChar w:fldCharType="end"/>
        </w:r>
      </w:ins>
    </w:p>
    <w:p>
      <w:pPr>
        <w:pStyle w:val="6"/>
        <w:tabs>
          <w:tab w:val="right" w:leader="dot" w:pos="8306"/>
        </w:tabs>
        <w:rPr>
          <w:ins w:id="1623" w:author="20191115" w:date="2020-09-18T15:24:22Z"/>
        </w:rPr>
      </w:pPr>
      <w:ins w:id="1624" w:author="20191115" w:date="2020-09-18T15:24:22Z">
        <w:r>
          <w:rPr>
            <w:bCs w:val="0"/>
            <w:lang w:val="zh-CN"/>
          </w:rPr>
          <w:fldChar w:fldCharType="begin"/>
        </w:r>
      </w:ins>
      <w:ins w:id="1625" w:author="20191115" w:date="2020-09-18T15:24:22Z">
        <w:r>
          <w:rPr>
            <w:bCs w:val="0"/>
            <w:lang w:val="zh-CN"/>
          </w:rPr>
          <w:instrText xml:space="preserve"> HYPERLINK \l _Toc11485 </w:instrText>
        </w:r>
      </w:ins>
      <w:ins w:id="1626" w:author="20191115" w:date="2020-09-18T15:24:22Z">
        <w:r>
          <w:rPr>
            <w:bCs w:val="0"/>
            <w:lang w:val="zh-CN"/>
          </w:rPr>
          <w:fldChar w:fldCharType="separate"/>
        </w:r>
      </w:ins>
      <w:ins w:id="1627" w:author="20191115" w:date="2020-09-18T15:24:22Z">
        <w:r>
          <w:rPr>
            <w:rFonts w:hint="eastAsia"/>
          </w:rPr>
          <w:t>5.12.1 区域说明</w:t>
        </w:r>
      </w:ins>
      <w:ins w:id="1628" w:author="20191115" w:date="2020-09-18T15:24:22Z">
        <w:r>
          <w:rPr/>
          <w:tab/>
        </w:r>
      </w:ins>
      <w:ins w:id="1629" w:author="20191115" w:date="2020-09-18T15:24:22Z">
        <w:r>
          <w:rPr/>
          <w:fldChar w:fldCharType="begin"/>
        </w:r>
      </w:ins>
      <w:ins w:id="1630" w:author="20191115" w:date="2020-09-18T15:24:22Z">
        <w:r>
          <w:rPr/>
          <w:instrText xml:space="preserve"> PAGEREF _Toc11485 </w:instrText>
        </w:r>
      </w:ins>
      <w:ins w:id="1631" w:author="20191115" w:date="2020-09-18T15:24:22Z">
        <w:r>
          <w:rPr/>
          <w:fldChar w:fldCharType="separate"/>
        </w:r>
      </w:ins>
      <w:ins w:id="1632" w:author="20191115" w:date="2020-09-18T15:24:22Z">
        <w:r>
          <w:rPr/>
          <w:t>50</w:t>
        </w:r>
      </w:ins>
      <w:ins w:id="1633" w:author="20191115" w:date="2020-09-18T15:24:22Z">
        <w:r>
          <w:rPr/>
          <w:fldChar w:fldCharType="end"/>
        </w:r>
      </w:ins>
      <w:ins w:id="1634" w:author="20191115" w:date="2020-09-18T15:24:22Z">
        <w:r>
          <w:rPr>
            <w:bCs w:val="0"/>
            <w:lang w:val="zh-CN"/>
          </w:rPr>
          <w:fldChar w:fldCharType="end"/>
        </w:r>
      </w:ins>
    </w:p>
    <w:p>
      <w:pPr>
        <w:pStyle w:val="6"/>
        <w:tabs>
          <w:tab w:val="right" w:leader="dot" w:pos="8306"/>
        </w:tabs>
        <w:rPr>
          <w:ins w:id="1635" w:author="20191115" w:date="2020-09-18T15:24:22Z"/>
        </w:rPr>
      </w:pPr>
      <w:ins w:id="1636" w:author="20191115" w:date="2020-09-18T15:24:22Z">
        <w:r>
          <w:rPr>
            <w:bCs w:val="0"/>
            <w:lang w:val="zh-CN"/>
          </w:rPr>
          <w:fldChar w:fldCharType="begin"/>
        </w:r>
      </w:ins>
      <w:ins w:id="1637" w:author="20191115" w:date="2020-09-18T15:24:22Z">
        <w:r>
          <w:rPr>
            <w:bCs w:val="0"/>
            <w:lang w:val="zh-CN"/>
          </w:rPr>
          <w:instrText xml:space="preserve"> HYPERLINK \l _Toc6294 </w:instrText>
        </w:r>
      </w:ins>
      <w:ins w:id="1638" w:author="20191115" w:date="2020-09-18T15:24:22Z">
        <w:r>
          <w:rPr>
            <w:bCs w:val="0"/>
            <w:lang w:val="zh-CN"/>
          </w:rPr>
          <w:fldChar w:fldCharType="separate"/>
        </w:r>
      </w:ins>
      <w:ins w:id="1639" w:author="20191115" w:date="2020-09-18T15:24:22Z">
        <w:r>
          <w:rPr>
            <w:rFonts w:hint="eastAsia"/>
          </w:rPr>
          <w:t>5.12.2 编辑分析结论</w:t>
        </w:r>
      </w:ins>
      <w:ins w:id="1640" w:author="20191115" w:date="2020-09-18T15:24:22Z">
        <w:r>
          <w:rPr/>
          <w:tab/>
        </w:r>
      </w:ins>
      <w:ins w:id="1641" w:author="20191115" w:date="2020-09-18T15:24:22Z">
        <w:r>
          <w:rPr/>
          <w:fldChar w:fldCharType="begin"/>
        </w:r>
      </w:ins>
      <w:ins w:id="1642" w:author="20191115" w:date="2020-09-18T15:24:22Z">
        <w:r>
          <w:rPr/>
          <w:instrText xml:space="preserve"> PAGEREF _Toc6294 </w:instrText>
        </w:r>
      </w:ins>
      <w:ins w:id="1643" w:author="20191115" w:date="2020-09-18T15:24:22Z">
        <w:r>
          <w:rPr/>
          <w:fldChar w:fldCharType="separate"/>
        </w:r>
      </w:ins>
      <w:ins w:id="1644" w:author="20191115" w:date="2020-09-18T15:24:22Z">
        <w:r>
          <w:rPr/>
          <w:t>51</w:t>
        </w:r>
      </w:ins>
      <w:ins w:id="1645" w:author="20191115" w:date="2020-09-18T15:24:22Z">
        <w:r>
          <w:rPr/>
          <w:fldChar w:fldCharType="end"/>
        </w:r>
      </w:ins>
      <w:ins w:id="1646" w:author="20191115" w:date="2020-09-18T15:24:22Z">
        <w:r>
          <w:rPr>
            <w:bCs w:val="0"/>
            <w:lang w:val="zh-CN"/>
          </w:rPr>
          <w:fldChar w:fldCharType="end"/>
        </w:r>
      </w:ins>
    </w:p>
    <w:p>
      <w:pPr>
        <w:pStyle w:val="6"/>
        <w:tabs>
          <w:tab w:val="right" w:leader="dot" w:pos="8306"/>
        </w:tabs>
        <w:rPr>
          <w:ins w:id="1647" w:author="20191115" w:date="2020-09-18T15:24:22Z"/>
        </w:rPr>
      </w:pPr>
      <w:ins w:id="1648" w:author="20191115" w:date="2020-09-18T15:24:22Z">
        <w:r>
          <w:rPr>
            <w:bCs w:val="0"/>
            <w:lang w:val="zh-CN"/>
          </w:rPr>
          <w:fldChar w:fldCharType="begin"/>
        </w:r>
      </w:ins>
      <w:ins w:id="1649" w:author="20191115" w:date="2020-09-18T15:24:22Z">
        <w:r>
          <w:rPr>
            <w:bCs w:val="0"/>
            <w:lang w:val="zh-CN"/>
          </w:rPr>
          <w:instrText xml:space="preserve"> HYPERLINK \l _Toc30829 </w:instrText>
        </w:r>
      </w:ins>
      <w:ins w:id="1650" w:author="20191115" w:date="2020-09-18T15:24:22Z">
        <w:r>
          <w:rPr>
            <w:bCs w:val="0"/>
            <w:lang w:val="zh-CN"/>
          </w:rPr>
          <w:fldChar w:fldCharType="separate"/>
        </w:r>
      </w:ins>
      <w:ins w:id="1651" w:author="20191115" w:date="2020-09-18T15:24:22Z">
        <w:r>
          <w:rPr>
            <w:rFonts w:hint="eastAsia"/>
          </w:rPr>
          <w:t>5.12.3 报告预览</w:t>
        </w:r>
      </w:ins>
      <w:ins w:id="1652" w:author="20191115" w:date="2020-09-18T15:24:22Z">
        <w:r>
          <w:rPr/>
          <w:t>/打印</w:t>
        </w:r>
      </w:ins>
      <w:ins w:id="1653" w:author="20191115" w:date="2020-09-18T15:24:22Z">
        <w:r>
          <w:rPr/>
          <w:tab/>
        </w:r>
      </w:ins>
      <w:ins w:id="1654" w:author="20191115" w:date="2020-09-18T15:24:22Z">
        <w:r>
          <w:rPr/>
          <w:fldChar w:fldCharType="begin"/>
        </w:r>
      </w:ins>
      <w:ins w:id="1655" w:author="20191115" w:date="2020-09-18T15:24:22Z">
        <w:r>
          <w:rPr/>
          <w:instrText xml:space="preserve"> PAGEREF _Toc30829 </w:instrText>
        </w:r>
      </w:ins>
      <w:ins w:id="1656" w:author="20191115" w:date="2020-09-18T15:24:22Z">
        <w:r>
          <w:rPr/>
          <w:fldChar w:fldCharType="separate"/>
        </w:r>
      </w:ins>
      <w:ins w:id="1657" w:author="20191115" w:date="2020-09-18T15:24:22Z">
        <w:r>
          <w:rPr/>
          <w:t>52</w:t>
        </w:r>
      </w:ins>
      <w:ins w:id="1658" w:author="20191115" w:date="2020-09-18T15:24:22Z">
        <w:r>
          <w:rPr/>
          <w:fldChar w:fldCharType="end"/>
        </w:r>
      </w:ins>
      <w:ins w:id="1659" w:author="20191115" w:date="2020-09-18T15:24:22Z">
        <w:r>
          <w:rPr>
            <w:bCs w:val="0"/>
            <w:lang w:val="zh-CN"/>
          </w:rPr>
          <w:fldChar w:fldCharType="end"/>
        </w:r>
      </w:ins>
    </w:p>
    <w:p>
      <w:pPr>
        <w:pStyle w:val="11"/>
        <w:tabs>
          <w:tab w:val="right" w:leader="dot" w:pos="8306"/>
          <w:tab w:val="clear" w:pos="8296"/>
        </w:tabs>
        <w:rPr>
          <w:ins w:id="1660" w:author="20191115" w:date="2020-09-18T15:24:22Z"/>
        </w:rPr>
      </w:pPr>
      <w:ins w:id="1661" w:author="20191115" w:date="2020-09-18T15:24:22Z">
        <w:r>
          <w:rPr>
            <w:bCs w:val="0"/>
            <w:lang w:val="zh-CN"/>
          </w:rPr>
          <w:fldChar w:fldCharType="begin"/>
        </w:r>
      </w:ins>
      <w:ins w:id="1662" w:author="20191115" w:date="2020-09-18T15:24:22Z">
        <w:r>
          <w:rPr>
            <w:bCs w:val="0"/>
            <w:lang w:val="zh-CN"/>
          </w:rPr>
          <w:instrText xml:space="preserve"> HYPERLINK \l _Toc5967 </w:instrText>
        </w:r>
      </w:ins>
      <w:ins w:id="1663" w:author="20191115" w:date="2020-09-18T15:24:22Z">
        <w:r>
          <w:rPr>
            <w:bCs w:val="0"/>
            <w:lang w:val="zh-CN"/>
          </w:rPr>
          <w:fldChar w:fldCharType="separate"/>
        </w:r>
      </w:ins>
      <w:ins w:id="1664" w:author="20191115" w:date="2020-09-18T15:24:22Z">
        <w:r>
          <w:rPr/>
          <w:t>5</w:t>
        </w:r>
      </w:ins>
      <w:ins w:id="1665" w:author="20191115" w:date="2020-09-18T15:24:22Z">
        <w:r>
          <w:rPr>
            <w:rFonts w:hint="eastAsia"/>
          </w:rPr>
          <w:t>.13</w:t>
        </w:r>
      </w:ins>
      <w:ins w:id="1666" w:author="20191115" w:date="2020-09-18T15:24:22Z">
        <w:r>
          <w:rPr/>
          <w:t xml:space="preserve"> </w:t>
        </w:r>
      </w:ins>
      <w:ins w:id="1667" w:author="20191115" w:date="2020-09-18T15:24:22Z">
        <w:r>
          <w:rPr>
            <w:rFonts w:hint="eastAsia"/>
          </w:rPr>
          <w:t>返回</w:t>
        </w:r>
      </w:ins>
      <w:ins w:id="1668" w:author="20191115" w:date="2020-09-18T15:24:22Z">
        <w:r>
          <w:rPr/>
          <w:tab/>
        </w:r>
      </w:ins>
      <w:ins w:id="1669" w:author="20191115" w:date="2020-09-18T15:24:22Z">
        <w:r>
          <w:rPr/>
          <w:fldChar w:fldCharType="begin"/>
        </w:r>
      </w:ins>
      <w:ins w:id="1670" w:author="20191115" w:date="2020-09-18T15:24:22Z">
        <w:r>
          <w:rPr/>
          <w:instrText xml:space="preserve"> PAGEREF _Toc5967 </w:instrText>
        </w:r>
      </w:ins>
      <w:ins w:id="1671" w:author="20191115" w:date="2020-09-18T15:24:22Z">
        <w:r>
          <w:rPr/>
          <w:fldChar w:fldCharType="separate"/>
        </w:r>
      </w:ins>
      <w:ins w:id="1672" w:author="20191115" w:date="2020-09-18T15:24:22Z">
        <w:r>
          <w:rPr/>
          <w:t>52</w:t>
        </w:r>
      </w:ins>
      <w:ins w:id="1673" w:author="20191115" w:date="2020-09-18T15:24:22Z">
        <w:r>
          <w:rPr/>
          <w:fldChar w:fldCharType="end"/>
        </w:r>
      </w:ins>
      <w:ins w:id="1674" w:author="20191115" w:date="2020-09-18T15:24:22Z">
        <w:r>
          <w:rPr>
            <w:bCs w:val="0"/>
            <w:lang w:val="zh-CN"/>
          </w:rPr>
          <w:fldChar w:fldCharType="end"/>
        </w:r>
      </w:ins>
    </w:p>
    <w:p>
      <w:pPr>
        <w:pStyle w:val="10"/>
        <w:tabs>
          <w:tab w:val="right" w:leader="dot" w:pos="8306"/>
          <w:tab w:val="clear" w:pos="8296"/>
        </w:tabs>
        <w:rPr>
          <w:ins w:id="1675" w:author="20191115" w:date="2020-09-18T15:24:22Z"/>
        </w:rPr>
      </w:pPr>
      <w:ins w:id="1676" w:author="20191115" w:date="2020-09-18T15:24:22Z">
        <w:r>
          <w:rPr>
            <w:bCs w:val="0"/>
            <w:lang w:val="zh-CN"/>
          </w:rPr>
          <w:fldChar w:fldCharType="begin"/>
        </w:r>
      </w:ins>
      <w:ins w:id="1677" w:author="20191115" w:date="2020-09-18T15:24:22Z">
        <w:r>
          <w:rPr>
            <w:bCs w:val="0"/>
            <w:lang w:val="zh-CN"/>
          </w:rPr>
          <w:instrText xml:space="preserve"> HYPERLINK \l _Toc18727 </w:instrText>
        </w:r>
      </w:ins>
      <w:ins w:id="1678" w:author="20191115" w:date="2020-09-18T15:24:22Z">
        <w:r>
          <w:rPr>
            <w:bCs w:val="0"/>
            <w:lang w:val="zh-CN"/>
          </w:rPr>
          <w:fldChar w:fldCharType="separate"/>
        </w:r>
      </w:ins>
      <w:ins w:id="1679" w:author="20191115" w:date="2020-09-18T15:24:22Z">
        <w:r>
          <w:rPr/>
          <w:t>6</w:t>
        </w:r>
      </w:ins>
      <w:ins w:id="1680" w:author="20191115" w:date="2020-09-18T15:24:22Z">
        <w:r>
          <w:rPr>
            <w:rFonts w:hint="eastAsia"/>
          </w:rPr>
          <w:t xml:space="preserve"> 报告预览/打印</w:t>
        </w:r>
      </w:ins>
      <w:ins w:id="1681" w:author="20191115" w:date="2020-09-18T15:24:22Z">
        <w:r>
          <w:rPr/>
          <w:tab/>
        </w:r>
      </w:ins>
      <w:ins w:id="1682" w:author="20191115" w:date="2020-09-18T15:24:22Z">
        <w:r>
          <w:rPr/>
          <w:fldChar w:fldCharType="begin"/>
        </w:r>
      </w:ins>
      <w:ins w:id="1683" w:author="20191115" w:date="2020-09-18T15:24:22Z">
        <w:r>
          <w:rPr/>
          <w:instrText xml:space="preserve"> PAGEREF _Toc18727 </w:instrText>
        </w:r>
      </w:ins>
      <w:ins w:id="1684" w:author="20191115" w:date="2020-09-18T15:24:22Z">
        <w:r>
          <w:rPr/>
          <w:fldChar w:fldCharType="separate"/>
        </w:r>
      </w:ins>
      <w:ins w:id="1685" w:author="20191115" w:date="2020-09-18T15:24:22Z">
        <w:r>
          <w:rPr/>
          <w:t>52</w:t>
        </w:r>
      </w:ins>
      <w:ins w:id="1686" w:author="20191115" w:date="2020-09-18T15:24:22Z">
        <w:r>
          <w:rPr/>
          <w:fldChar w:fldCharType="end"/>
        </w:r>
      </w:ins>
      <w:ins w:id="1687" w:author="20191115" w:date="2020-09-18T15:24:22Z">
        <w:r>
          <w:rPr>
            <w:bCs w:val="0"/>
            <w:lang w:val="zh-CN"/>
          </w:rPr>
          <w:fldChar w:fldCharType="end"/>
        </w:r>
      </w:ins>
    </w:p>
    <w:p>
      <w:pPr>
        <w:pStyle w:val="10"/>
        <w:tabs>
          <w:tab w:val="right" w:leader="dot" w:pos="8306"/>
          <w:tab w:val="clear" w:pos="8296"/>
        </w:tabs>
        <w:rPr>
          <w:ins w:id="1688" w:author="20191115" w:date="2020-09-18T15:24:22Z"/>
        </w:rPr>
      </w:pPr>
      <w:ins w:id="1689" w:author="20191115" w:date="2020-09-18T15:24:22Z">
        <w:r>
          <w:rPr>
            <w:bCs w:val="0"/>
            <w:lang w:val="zh-CN"/>
          </w:rPr>
          <w:fldChar w:fldCharType="begin"/>
        </w:r>
      </w:ins>
      <w:ins w:id="1690" w:author="20191115" w:date="2020-09-18T15:24:22Z">
        <w:r>
          <w:rPr>
            <w:bCs w:val="0"/>
            <w:lang w:val="zh-CN"/>
          </w:rPr>
          <w:instrText xml:space="preserve"> HYPERLINK \l _Toc30207 </w:instrText>
        </w:r>
      </w:ins>
      <w:ins w:id="1691" w:author="20191115" w:date="2020-09-18T15:24:22Z">
        <w:r>
          <w:rPr>
            <w:bCs w:val="0"/>
            <w:lang w:val="zh-CN"/>
          </w:rPr>
          <w:fldChar w:fldCharType="separate"/>
        </w:r>
      </w:ins>
      <w:ins w:id="1692" w:author="20191115" w:date="2020-09-18T15:24:22Z">
        <w:r>
          <w:rPr>
            <w:rFonts w:hint="eastAsia"/>
          </w:rPr>
          <w:t>7 常见异常情况及解决方法</w:t>
        </w:r>
      </w:ins>
      <w:ins w:id="1693" w:author="20191115" w:date="2020-09-18T15:24:22Z">
        <w:r>
          <w:rPr/>
          <w:tab/>
        </w:r>
      </w:ins>
      <w:ins w:id="1694" w:author="20191115" w:date="2020-09-18T15:24:22Z">
        <w:r>
          <w:rPr/>
          <w:fldChar w:fldCharType="begin"/>
        </w:r>
      </w:ins>
      <w:ins w:id="1695" w:author="20191115" w:date="2020-09-18T15:24:22Z">
        <w:r>
          <w:rPr/>
          <w:instrText xml:space="preserve"> PAGEREF _Toc30207 </w:instrText>
        </w:r>
      </w:ins>
      <w:ins w:id="1696" w:author="20191115" w:date="2020-09-18T15:24:22Z">
        <w:r>
          <w:rPr/>
          <w:fldChar w:fldCharType="separate"/>
        </w:r>
      </w:ins>
      <w:ins w:id="1697" w:author="20191115" w:date="2020-09-18T15:24:22Z">
        <w:r>
          <w:rPr/>
          <w:t>54</w:t>
        </w:r>
      </w:ins>
      <w:ins w:id="1698" w:author="20191115" w:date="2020-09-18T15:24:22Z">
        <w:r>
          <w:rPr/>
          <w:fldChar w:fldCharType="end"/>
        </w:r>
      </w:ins>
      <w:ins w:id="1699" w:author="20191115" w:date="2020-09-18T15:24:22Z">
        <w:r>
          <w:rPr>
            <w:bCs w:val="0"/>
            <w:lang w:val="zh-CN"/>
          </w:rPr>
          <w:fldChar w:fldCharType="end"/>
        </w:r>
      </w:ins>
    </w:p>
    <w:p>
      <w:pPr>
        <w:pStyle w:val="2"/>
        <w:ind w:firstLine="0" w:firstLineChars="0"/>
        <w:rPr>
          <w:b w:val="0"/>
          <w:bCs w:val="0"/>
          <w:lang w:val="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r>
        <w:rPr>
          <w:bCs w:val="0"/>
          <w:lang w:val="zh-CN"/>
        </w:rPr>
        <w:fldChar w:fldCharType="end"/>
      </w:r>
    </w:p>
    <w:p>
      <w:pPr>
        <w:pStyle w:val="2"/>
        <w:ind w:firstLine="0" w:firstLineChars="0"/>
      </w:pPr>
      <w:bookmarkStart w:id="0" w:name="_Toc16352"/>
      <w:bookmarkStart w:id="1" w:name="_Toc3569"/>
      <w:bookmarkStart w:id="2" w:name="_Toc28847"/>
      <w:bookmarkStart w:id="3" w:name="_Toc18195"/>
      <w:bookmarkStart w:id="4" w:name="_Toc3598"/>
      <w:bookmarkStart w:id="5" w:name="_Toc28277"/>
      <w:bookmarkStart w:id="6" w:name="_Toc32334"/>
      <w:bookmarkStart w:id="7" w:name="_Toc40880719"/>
      <w:bookmarkStart w:id="8" w:name="_Toc18765"/>
      <w:bookmarkStart w:id="9" w:name="_Toc5316"/>
      <w:bookmarkStart w:id="10" w:name="_Toc7664"/>
      <w:bookmarkStart w:id="11" w:name="_Toc11490"/>
      <w:bookmarkStart w:id="12" w:name="_Toc11183"/>
      <w:bookmarkStart w:id="13" w:name="_Toc6753"/>
      <w:bookmarkStart w:id="14" w:name="_Toc17125"/>
      <w:bookmarkStart w:id="15" w:name="_Toc20130"/>
      <w:bookmarkStart w:id="16" w:name="_Toc22235"/>
      <w:bookmarkStart w:id="17" w:name="_Toc6477"/>
      <w:bookmarkStart w:id="18" w:name="_Toc14905"/>
      <w:bookmarkStart w:id="19" w:name="_Toc13967"/>
      <w:bookmarkStart w:id="20" w:name="_Toc13132"/>
      <w:bookmarkStart w:id="21" w:name="_Toc15575"/>
      <w:bookmarkStart w:id="22" w:name="_Toc38631350"/>
      <w:bookmarkStart w:id="23" w:name="_Toc11408"/>
      <w:bookmarkStart w:id="24" w:name="_Toc5234"/>
      <w:bookmarkStart w:id="25" w:name="_Toc15727"/>
      <w:bookmarkStart w:id="26" w:name="_Toc19275"/>
      <w:bookmarkStart w:id="27" w:name="_Toc31735"/>
      <w:r>
        <w:t xml:space="preserve">1 </w:t>
      </w:r>
      <w:r>
        <w:rPr>
          <w:rFonts w:hint="eastAsia"/>
        </w:rPr>
        <w:t>导言</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pPr>
        <w:pStyle w:val="23"/>
        <w:numPr>
          <w:ilvl w:val="255"/>
          <w:numId w:val="0"/>
        </w:numPr>
        <w:ind w:firstLine="301" w:firstLineChars="100"/>
        <w:rPr>
          <w:rFonts w:ascii="黑体" w:hAnsi="宋体" w:eastAsia="黑体" w:cs="黑体"/>
          <w:b/>
          <w:bCs/>
          <w:color w:val="000000"/>
          <w:kern w:val="0"/>
          <w:sz w:val="30"/>
          <w:szCs w:val="30"/>
          <w:lang w:bidi="ar"/>
        </w:rPr>
      </w:pPr>
      <w:r>
        <w:rPr>
          <w:rFonts w:ascii="黑体" w:hAnsi="宋体" w:eastAsia="黑体" w:cs="黑体"/>
          <w:b/>
          <w:bCs/>
          <w:color w:val="000000"/>
          <w:kern w:val="0"/>
          <w:sz w:val="30"/>
          <w:szCs w:val="30"/>
          <w:lang w:bidi="ar"/>
        </w:rPr>
        <w:t>阅读须知</w:t>
      </w:r>
    </w:p>
    <w:p>
      <w:pPr>
        <w:widowControl/>
        <w:spacing w:line="240" w:lineRule="auto"/>
        <w:ind w:firstLine="400"/>
        <w:jc w:val="left"/>
        <w:rPr>
          <w:ins w:id="1700" w:author="小多" w:date="2020-09-21T19:21:49Z"/>
          <w:rFonts w:hint="eastAsia" w:ascii="宋体" w:hAnsi="宋体" w:cs="宋体"/>
          <w:color w:val="000000"/>
          <w:kern w:val="0"/>
          <w:sz w:val="20"/>
          <w:szCs w:val="20"/>
          <w:lang w:bidi="ar"/>
        </w:rPr>
      </w:pPr>
      <w:r>
        <w:rPr>
          <w:rFonts w:hint="eastAsia" w:ascii="宋体" w:hAnsi="宋体" w:cs="宋体"/>
          <w:color w:val="000000"/>
          <w:kern w:val="0"/>
          <w:sz w:val="20"/>
          <w:szCs w:val="20"/>
          <w:lang w:bidi="ar"/>
        </w:rPr>
        <w:t>为安全操作并充分发挥本软件的功能，提高操作速度和享受娴熟操作的愉快，以及避免一些新用户都可能遇到的共同问题，本操作手册尽量考虑到所有操作过程中可能遇到的问题，务请在使用之前详细阅读本说明书。建议将本书放在使用环境中或由操作人员保管，以便在操作中随时参阅。本说明书内容可能在未预告通知的情况下作变更。</w:t>
      </w:r>
    </w:p>
    <w:p>
      <w:pPr>
        <w:pStyle w:val="23"/>
        <w:widowControl/>
        <w:numPr>
          <w:ilvl w:val="255"/>
          <w:numId w:val="0"/>
        </w:numPr>
        <w:spacing w:line="240" w:lineRule="auto"/>
        <w:ind w:firstLine="301" w:firstLineChars="100"/>
        <w:jc w:val="left"/>
        <w:rPr>
          <w:ins w:id="1702" w:author="小多" w:date="2020-09-21T19:23:03Z"/>
          <w:rFonts w:hint="default" w:ascii="黑体" w:hAnsi="宋体" w:eastAsia="黑体" w:cs="黑体"/>
          <w:b/>
          <w:bCs/>
          <w:color w:val="000000"/>
          <w:kern w:val="0"/>
          <w:sz w:val="30"/>
          <w:szCs w:val="30"/>
          <w:lang w:val="en-US" w:eastAsia="zh-CN" w:bidi="ar"/>
        </w:rPr>
        <w:pPrChange w:id="1701" w:author="小多" w:date="2020-09-21T19:21:53Z">
          <w:pPr>
            <w:widowControl/>
            <w:spacing w:line="240" w:lineRule="auto"/>
            <w:ind w:firstLine="400"/>
            <w:jc w:val="left"/>
          </w:pPr>
        </w:pPrChange>
      </w:pPr>
      <w:ins w:id="1703" w:author="小多" w:date="2020-09-21T19:22:25Z">
        <w:r>
          <w:rPr>
            <w:rFonts w:hint="default" w:ascii="黑体" w:hAnsi="宋体" w:eastAsia="黑体" w:cs="黑体"/>
            <w:b/>
            <w:bCs/>
            <w:color w:val="000000"/>
            <w:kern w:val="0"/>
            <w:sz w:val="30"/>
            <w:szCs w:val="30"/>
            <w:lang w:val="en-US" w:eastAsia="zh-CN" w:bidi="ar"/>
            <w:rPrChange w:id="1704" w:author="小多" w:date="2020-09-21T19:22:58Z">
              <w:rPr>
                <w:rFonts w:hint="eastAsia" w:ascii="宋体" w:hAnsi="宋体" w:cs="宋体"/>
                <w:color w:val="000000"/>
                <w:kern w:val="0"/>
                <w:sz w:val="20"/>
                <w:szCs w:val="20"/>
                <w:lang w:val="en-US" w:eastAsia="zh-CN" w:bidi="ar"/>
              </w:rPr>
            </w:rPrChange>
          </w:rPr>
          <w:t>产品</w:t>
        </w:r>
      </w:ins>
      <w:ins w:id="1705" w:author="小多" w:date="2020-09-21T19:22:32Z">
        <w:r>
          <w:rPr>
            <w:rFonts w:hint="default" w:ascii="黑体" w:hAnsi="宋体" w:eastAsia="黑体" w:cs="黑体"/>
            <w:b/>
            <w:bCs/>
            <w:color w:val="000000"/>
            <w:kern w:val="0"/>
            <w:sz w:val="30"/>
            <w:szCs w:val="30"/>
            <w:lang w:val="en-US" w:eastAsia="zh-CN" w:bidi="ar"/>
            <w:rPrChange w:id="1706" w:author="小多" w:date="2020-09-21T19:22:58Z">
              <w:rPr>
                <w:rFonts w:hint="eastAsia" w:ascii="宋体" w:hAnsi="宋体" w:cs="宋体"/>
                <w:color w:val="000000"/>
                <w:kern w:val="0"/>
                <w:sz w:val="20"/>
                <w:szCs w:val="20"/>
                <w:lang w:val="en-US" w:eastAsia="zh-CN" w:bidi="ar"/>
              </w:rPr>
            </w:rPrChange>
          </w:rPr>
          <w:t>结构</w:t>
        </w:r>
      </w:ins>
      <w:ins w:id="1707" w:author="小多" w:date="2020-09-21T19:22:37Z">
        <w:r>
          <w:rPr>
            <w:rFonts w:hint="default" w:ascii="黑体" w:hAnsi="宋体" w:eastAsia="黑体" w:cs="黑体"/>
            <w:b/>
            <w:bCs/>
            <w:color w:val="000000"/>
            <w:kern w:val="0"/>
            <w:sz w:val="30"/>
            <w:szCs w:val="30"/>
            <w:lang w:val="en-US" w:eastAsia="zh-CN" w:bidi="ar"/>
            <w:rPrChange w:id="1708" w:author="小多" w:date="2020-09-21T19:22:58Z">
              <w:rPr>
                <w:rFonts w:hint="eastAsia" w:ascii="宋体" w:hAnsi="宋体" w:cs="宋体"/>
                <w:color w:val="000000"/>
                <w:kern w:val="0"/>
                <w:sz w:val="20"/>
                <w:szCs w:val="20"/>
                <w:lang w:val="en-US" w:eastAsia="zh-CN" w:bidi="ar"/>
              </w:rPr>
            </w:rPrChange>
          </w:rPr>
          <w:t>及</w:t>
        </w:r>
      </w:ins>
      <w:ins w:id="1709" w:author="小多" w:date="2020-09-21T19:22:52Z">
        <w:r>
          <w:rPr>
            <w:rFonts w:hint="default" w:ascii="黑体" w:hAnsi="宋体" w:eastAsia="黑体" w:cs="黑体"/>
            <w:b/>
            <w:bCs/>
            <w:color w:val="000000"/>
            <w:kern w:val="0"/>
            <w:sz w:val="30"/>
            <w:szCs w:val="30"/>
            <w:lang w:val="en-US" w:eastAsia="zh-CN" w:bidi="ar"/>
            <w:rPrChange w:id="1710" w:author="小多" w:date="2020-09-21T19:22:58Z">
              <w:rPr>
                <w:rFonts w:hint="eastAsia" w:ascii="宋体" w:hAnsi="宋体" w:cs="宋体"/>
                <w:color w:val="000000"/>
                <w:kern w:val="0"/>
                <w:sz w:val="20"/>
                <w:szCs w:val="20"/>
                <w:lang w:val="en-US" w:eastAsia="zh-CN" w:bidi="ar"/>
              </w:rPr>
            </w:rPrChange>
          </w:rPr>
          <w:t>组成</w:t>
        </w:r>
      </w:ins>
    </w:p>
    <w:p>
      <w:pPr>
        <w:widowControl/>
        <w:spacing w:line="240" w:lineRule="auto"/>
        <w:ind w:firstLine="400"/>
        <w:jc w:val="left"/>
        <w:rPr>
          <w:rFonts w:hint="eastAsia" w:ascii="宋体" w:hAnsi="宋体" w:eastAsia="宋体" w:cs="宋体"/>
          <w:b w:val="0"/>
          <w:bCs w:val="0"/>
          <w:color w:val="000000"/>
          <w:kern w:val="0"/>
          <w:sz w:val="20"/>
          <w:szCs w:val="20"/>
          <w:lang w:val="en-US" w:eastAsia="zh-CN" w:bidi="ar"/>
          <w:rPrChange w:id="1711" w:author="小多" w:date="2020-09-21T19:23:35Z">
            <w:rPr>
              <w:rFonts w:hint="default" w:ascii="黑体" w:hAnsi="宋体" w:eastAsia="黑体" w:cs="黑体"/>
              <w:b/>
              <w:bCs/>
              <w:color w:val="000000"/>
              <w:kern w:val="0"/>
              <w:sz w:val="30"/>
              <w:szCs w:val="30"/>
              <w:lang w:val="en-US" w:eastAsia="zh-CN" w:bidi="ar"/>
            </w:rPr>
          </w:rPrChange>
        </w:rPr>
      </w:pPr>
      <w:ins w:id="1712" w:author="小多" w:date="2020-09-21T19:23:31Z">
        <w:r>
          <w:rPr>
            <w:rFonts w:hint="eastAsia" w:ascii="宋体" w:hAnsi="宋体" w:eastAsia="宋体" w:cs="宋体"/>
            <w:b w:val="0"/>
            <w:bCs w:val="0"/>
            <w:color w:val="000000"/>
            <w:kern w:val="0"/>
            <w:sz w:val="20"/>
            <w:szCs w:val="20"/>
            <w:lang w:val="en-US" w:eastAsia="zh-CN" w:bidi="ar"/>
            <w:rPrChange w:id="1713" w:author="小多" w:date="2020-09-21T19:23:35Z">
              <w:rPr>
                <w:rFonts w:hint="default" w:ascii="黑体" w:hAnsi="宋体" w:eastAsia="黑体" w:cs="黑体"/>
                <w:b/>
                <w:bCs/>
                <w:color w:val="000000"/>
                <w:kern w:val="0"/>
                <w:sz w:val="30"/>
                <w:szCs w:val="30"/>
                <w:lang w:val="en-US" w:eastAsia="zh-CN" w:bidi="ar"/>
              </w:rPr>
            </w:rPrChange>
          </w:rPr>
          <w:t>软件由登录模块、记录列表、患者信息、编辑模板、事件统计、片段图编辑、页扫描、房颤、ST、HRV、直方图、报告编辑、生成报告模块组成，存储介质为光盘。</w:t>
        </w:r>
      </w:ins>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适用范围</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本公司动态心电分析软件</w:t>
      </w:r>
      <w:ins w:id="1714" w:author="小多" w:date="2020-09-21T19:24:09Z">
        <w:r>
          <w:rPr>
            <w:rFonts w:hint="eastAsia" w:ascii="宋体" w:hAnsi="宋体" w:cs="宋体"/>
            <w:color w:val="000000"/>
            <w:kern w:val="0"/>
            <w:sz w:val="20"/>
            <w:szCs w:val="20"/>
            <w:lang w:bidi="ar"/>
          </w:rPr>
          <w:t>用于动态心电图数据的传输、显示和分析</w:t>
        </w:r>
      </w:ins>
      <w:ins w:id="1715" w:author="小多" w:date="2020-09-21T19:24:12Z">
        <w:r>
          <w:rPr>
            <w:rFonts w:hint="eastAsia" w:ascii="宋体" w:hAnsi="宋体" w:cs="宋体"/>
            <w:color w:val="000000"/>
            <w:kern w:val="0"/>
            <w:sz w:val="20"/>
            <w:szCs w:val="20"/>
            <w:lang w:eastAsia="zh-CN" w:bidi="ar"/>
          </w:rPr>
          <w:t>。</w:t>
        </w:r>
      </w:ins>
      <w:del w:id="1716" w:author="小多" w:date="2020-09-21T19:28:08Z">
        <w:r>
          <w:rPr>
            <w:rFonts w:hint="eastAsia" w:ascii="宋体" w:hAnsi="宋体" w:cs="宋体"/>
            <w:color w:val="000000"/>
            <w:kern w:val="0"/>
            <w:sz w:val="20"/>
            <w:szCs w:val="20"/>
            <w:lang w:bidi="ar"/>
          </w:rPr>
          <w:delText>供配套使用十二导联动态心电记录仪的医疗单位使用。</w:delText>
        </w:r>
      </w:del>
      <w:ins w:id="1717" w:author="20191115" w:date="2020-09-18T15:46:08Z">
        <w:del w:id="1718" w:author="小多" w:date="2020-09-21T19:28:08Z">
          <w:r>
            <w:rPr>
              <w:rFonts w:hint="eastAsia" w:ascii="宋体" w:hAnsi="宋体" w:cs="宋体"/>
              <w:color w:val="000000"/>
              <w:kern w:val="0"/>
              <w:sz w:val="20"/>
              <w:szCs w:val="20"/>
              <w:lang w:val="en-US" w:eastAsia="zh-CN" w:bidi="ar"/>
            </w:rPr>
            <w:delText>通过</w:delText>
          </w:r>
        </w:del>
      </w:ins>
      <w:ins w:id="1719" w:author="20191115" w:date="2020-09-18T15:46:12Z">
        <w:del w:id="1720" w:author="小多" w:date="2020-09-21T19:28:08Z">
          <w:r>
            <w:rPr>
              <w:rFonts w:hint="eastAsia" w:ascii="宋体" w:hAnsi="宋体" w:cs="宋体"/>
              <w:color w:val="000000"/>
              <w:kern w:val="0"/>
              <w:sz w:val="20"/>
              <w:szCs w:val="20"/>
              <w:lang w:val="en-US" w:eastAsia="zh-CN" w:bidi="ar"/>
            </w:rPr>
            <w:delText>十二导联</w:delText>
          </w:r>
        </w:del>
      </w:ins>
      <w:ins w:id="1721" w:author="20191115" w:date="2020-09-18T15:46:19Z">
        <w:del w:id="1722" w:author="小多" w:date="2020-09-21T19:28:08Z">
          <w:r>
            <w:rPr>
              <w:rFonts w:hint="eastAsia" w:ascii="宋体" w:hAnsi="宋体" w:cs="宋体"/>
              <w:color w:val="000000"/>
              <w:kern w:val="0"/>
              <w:sz w:val="20"/>
              <w:szCs w:val="20"/>
              <w:lang w:val="en-US" w:eastAsia="zh-CN" w:bidi="ar"/>
            </w:rPr>
            <w:delText>心电</w:delText>
          </w:r>
        </w:del>
      </w:ins>
      <w:ins w:id="1723" w:author="20191115" w:date="2020-09-18T15:46:25Z">
        <w:del w:id="1724" w:author="小多" w:date="2020-09-21T19:28:08Z">
          <w:r>
            <w:rPr>
              <w:rFonts w:hint="eastAsia" w:ascii="宋体" w:hAnsi="宋体" w:cs="宋体"/>
              <w:color w:val="000000"/>
              <w:kern w:val="0"/>
              <w:sz w:val="20"/>
              <w:szCs w:val="20"/>
              <w:lang w:val="en-US" w:eastAsia="zh-CN" w:bidi="ar"/>
            </w:rPr>
            <w:delText>记录仪</w:delText>
          </w:r>
        </w:del>
      </w:ins>
      <w:ins w:id="1725" w:author="20191115" w:date="2020-09-18T15:48:45Z">
        <w:del w:id="1726" w:author="小多" w:date="2020-09-21T19:28:08Z">
          <w:r>
            <w:rPr>
              <w:rFonts w:hint="eastAsia" w:ascii="宋体" w:hAnsi="宋体" w:cs="宋体"/>
              <w:color w:val="000000"/>
              <w:kern w:val="0"/>
              <w:sz w:val="20"/>
              <w:szCs w:val="20"/>
              <w:lang w:val="en-US" w:eastAsia="zh-CN" w:bidi="ar"/>
            </w:rPr>
            <w:delText>记录</w:delText>
          </w:r>
        </w:del>
      </w:ins>
      <w:ins w:id="1727" w:author="20191115" w:date="2020-09-18T15:50:07Z">
        <w:del w:id="1728" w:author="小多" w:date="2020-09-21T19:28:08Z">
          <w:r>
            <w:rPr>
              <w:rFonts w:hint="eastAsia" w:ascii="宋体" w:hAnsi="宋体" w:cs="宋体"/>
              <w:color w:val="000000"/>
              <w:kern w:val="0"/>
              <w:sz w:val="20"/>
              <w:szCs w:val="20"/>
              <w:lang w:val="en-US" w:eastAsia="zh-CN" w:bidi="ar"/>
            </w:rPr>
            <w:delText>心电数据</w:delText>
          </w:r>
        </w:del>
      </w:ins>
      <w:ins w:id="1729" w:author="20191115" w:date="2020-09-18T15:48:47Z">
        <w:del w:id="1730" w:author="小多" w:date="2020-09-21T19:28:08Z">
          <w:r>
            <w:rPr>
              <w:rFonts w:hint="eastAsia" w:ascii="宋体" w:hAnsi="宋体" w:cs="宋体"/>
              <w:color w:val="000000"/>
              <w:kern w:val="0"/>
              <w:sz w:val="20"/>
              <w:szCs w:val="20"/>
              <w:lang w:val="en-US" w:eastAsia="zh-CN" w:bidi="ar"/>
            </w:rPr>
            <w:delText>并</w:delText>
          </w:r>
        </w:del>
      </w:ins>
      <w:ins w:id="1731" w:author="20191115" w:date="2020-09-18T15:48:49Z">
        <w:del w:id="1732" w:author="小多" w:date="2020-09-21T19:28:08Z">
          <w:r>
            <w:rPr>
              <w:rFonts w:hint="eastAsia" w:ascii="宋体" w:hAnsi="宋体" w:cs="宋体"/>
              <w:color w:val="000000"/>
              <w:kern w:val="0"/>
              <w:sz w:val="20"/>
              <w:szCs w:val="20"/>
              <w:lang w:val="en-US" w:eastAsia="zh-CN" w:bidi="ar"/>
            </w:rPr>
            <w:delText>上传</w:delText>
          </w:r>
        </w:del>
      </w:ins>
      <w:ins w:id="1733" w:author="20191115" w:date="2020-09-18T15:48:50Z">
        <w:del w:id="1734" w:author="小多" w:date="2020-09-21T19:28:08Z">
          <w:r>
            <w:rPr>
              <w:rFonts w:hint="eastAsia" w:ascii="宋体" w:hAnsi="宋体" w:cs="宋体"/>
              <w:color w:val="000000"/>
              <w:kern w:val="0"/>
              <w:sz w:val="20"/>
              <w:szCs w:val="20"/>
              <w:lang w:val="en-US" w:eastAsia="zh-CN" w:bidi="ar"/>
            </w:rPr>
            <w:delText>数据到</w:delText>
          </w:r>
        </w:del>
      </w:ins>
      <w:ins w:id="1735" w:author="20191115" w:date="2020-09-18T15:48:52Z">
        <w:del w:id="1736" w:author="小多" w:date="2020-09-21T19:28:08Z">
          <w:r>
            <w:rPr>
              <w:rFonts w:hint="eastAsia" w:ascii="宋体" w:hAnsi="宋体" w:cs="宋体"/>
              <w:color w:val="000000"/>
              <w:kern w:val="0"/>
              <w:sz w:val="20"/>
              <w:szCs w:val="20"/>
              <w:lang w:val="en-US" w:eastAsia="zh-CN" w:bidi="ar"/>
            </w:rPr>
            <w:delText>服务器，</w:delText>
          </w:r>
        </w:del>
      </w:ins>
      <w:ins w:id="1737" w:author="20191115" w:date="2020-09-18T15:49:07Z">
        <w:del w:id="1738" w:author="小多" w:date="2020-09-21T19:28:08Z">
          <w:r>
            <w:rPr>
              <w:rFonts w:hint="eastAsia" w:ascii="宋体" w:hAnsi="宋体" w:cs="宋体"/>
              <w:color w:val="000000"/>
              <w:kern w:val="0"/>
              <w:sz w:val="20"/>
              <w:szCs w:val="20"/>
              <w:lang w:val="en-US" w:eastAsia="zh-CN" w:bidi="ar"/>
            </w:rPr>
            <w:delText>该软件</w:delText>
          </w:r>
        </w:del>
      </w:ins>
      <w:ins w:id="1739" w:author="20191115" w:date="2020-09-18T15:49:08Z">
        <w:del w:id="1740" w:author="小多" w:date="2020-09-21T19:28:08Z">
          <w:r>
            <w:rPr>
              <w:rFonts w:hint="eastAsia" w:ascii="宋体" w:hAnsi="宋体" w:cs="宋体"/>
              <w:color w:val="000000"/>
              <w:kern w:val="0"/>
              <w:sz w:val="20"/>
              <w:szCs w:val="20"/>
              <w:lang w:val="en-US" w:eastAsia="zh-CN" w:bidi="ar"/>
            </w:rPr>
            <w:delText>从</w:delText>
          </w:r>
        </w:del>
      </w:ins>
      <w:ins w:id="1741" w:author="20191115" w:date="2020-09-18T15:49:09Z">
        <w:del w:id="1742" w:author="小多" w:date="2020-09-21T19:28:08Z">
          <w:r>
            <w:rPr>
              <w:rFonts w:hint="eastAsia" w:ascii="宋体" w:hAnsi="宋体" w:cs="宋体"/>
              <w:color w:val="000000"/>
              <w:kern w:val="0"/>
              <w:sz w:val="20"/>
              <w:szCs w:val="20"/>
              <w:lang w:val="en-US" w:eastAsia="zh-CN" w:bidi="ar"/>
            </w:rPr>
            <w:delText>服务器</w:delText>
          </w:r>
        </w:del>
      </w:ins>
      <w:ins w:id="1743" w:author="20191115" w:date="2020-09-18T15:49:10Z">
        <w:del w:id="1744" w:author="小多" w:date="2020-09-21T19:28:08Z">
          <w:r>
            <w:rPr>
              <w:rFonts w:hint="eastAsia" w:ascii="宋体" w:hAnsi="宋体" w:cs="宋体"/>
              <w:color w:val="000000"/>
              <w:kern w:val="0"/>
              <w:sz w:val="20"/>
              <w:szCs w:val="20"/>
              <w:lang w:val="en-US" w:eastAsia="zh-CN" w:bidi="ar"/>
            </w:rPr>
            <w:delText>上</w:delText>
          </w:r>
        </w:del>
      </w:ins>
      <w:ins w:id="1745" w:author="20191115" w:date="2020-09-18T15:49:13Z">
        <w:del w:id="1746" w:author="小多" w:date="2020-09-21T19:28:08Z">
          <w:r>
            <w:rPr>
              <w:rFonts w:hint="eastAsia" w:ascii="宋体" w:hAnsi="宋体" w:cs="宋体"/>
              <w:color w:val="000000"/>
              <w:kern w:val="0"/>
              <w:sz w:val="20"/>
              <w:szCs w:val="20"/>
              <w:lang w:val="en-US" w:eastAsia="zh-CN" w:bidi="ar"/>
            </w:rPr>
            <w:delText>下载</w:delText>
          </w:r>
        </w:del>
      </w:ins>
      <w:ins w:id="1747" w:author="20191115" w:date="2020-09-18T15:49:16Z">
        <w:del w:id="1748" w:author="小多" w:date="2020-09-21T19:28:08Z">
          <w:r>
            <w:rPr>
              <w:rFonts w:hint="eastAsia" w:ascii="宋体" w:hAnsi="宋体" w:cs="宋体"/>
              <w:color w:val="000000"/>
              <w:kern w:val="0"/>
              <w:sz w:val="20"/>
              <w:szCs w:val="20"/>
              <w:lang w:val="en-US" w:eastAsia="zh-CN" w:bidi="ar"/>
            </w:rPr>
            <w:delText>数据的</w:delText>
          </w:r>
        </w:del>
      </w:ins>
      <w:ins w:id="1749" w:author="20191115" w:date="2020-09-18T15:49:29Z">
        <w:del w:id="1750" w:author="小多" w:date="2020-09-21T19:28:08Z">
          <w:r>
            <w:rPr>
              <w:rFonts w:hint="eastAsia" w:ascii="宋体" w:hAnsi="宋体" w:cs="宋体"/>
              <w:color w:val="000000"/>
              <w:kern w:val="0"/>
              <w:sz w:val="20"/>
              <w:szCs w:val="20"/>
              <w:lang w:val="en-US" w:eastAsia="zh-CN" w:bidi="ar"/>
            </w:rPr>
            <w:delText>方式</w:delText>
          </w:r>
        </w:del>
      </w:ins>
      <w:ins w:id="1751" w:author="20191115" w:date="2020-09-18T15:49:19Z">
        <w:del w:id="1752" w:author="小多" w:date="2020-09-21T19:28:08Z">
          <w:r>
            <w:rPr>
              <w:rFonts w:hint="eastAsia" w:ascii="宋体" w:hAnsi="宋体" w:cs="宋体"/>
              <w:color w:val="000000"/>
              <w:kern w:val="0"/>
              <w:sz w:val="20"/>
              <w:szCs w:val="20"/>
              <w:lang w:val="en-US" w:eastAsia="zh-CN" w:bidi="ar"/>
            </w:rPr>
            <w:delText>，</w:delText>
          </w:r>
        </w:del>
      </w:ins>
      <w:del w:id="1753" w:author="小多" w:date="2020-09-21T19:28:08Z">
        <w:r>
          <w:rPr>
            <w:rFonts w:hint="eastAsia" w:ascii="宋体" w:hAnsi="宋体" w:cs="宋体"/>
            <w:color w:val="000000"/>
            <w:kern w:val="0"/>
            <w:sz w:val="20"/>
            <w:szCs w:val="20"/>
            <w:lang w:bidi="ar"/>
          </w:rPr>
          <w:delText>主要实现了对心血管受检者动态或者静态的心电信号进行传输和辅助分析处理</w:delText>
        </w:r>
      </w:del>
      <w:del w:id="1754" w:author="小多" w:date="2020-09-21T19:28:13Z">
        <w:r>
          <w:rPr>
            <w:rFonts w:hint="eastAsia" w:ascii="宋体" w:hAnsi="宋体" w:cs="宋体"/>
            <w:color w:val="000000"/>
            <w:kern w:val="0"/>
            <w:sz w:val="20"/>
            <w:szCs w:val="20"/>
            <w:lang w:bidi="ar"/>
          </w:rPr>
          <w:delText>。</w:delText>
        </w:r>
      </w:del>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动态心电分析软件（以下简称分析软件）预期仅由经过培训的操作者使用</w:t>
      </w:r>
      <w:del w:id="1755" w:author="小多" w:date="2020-09-21T19:28:23Z">
        <w:r>
          <w:rPr>
            <w:rFonts w:hint="eastAsia" w:ascii="宋体" w:hAnsi="宋体" w:cs="宋体"/>
            <w:color w:val="000000"/>
            <w:kern w:val="0"/>
            <w:sz w:val="20"/>
            <w:szCs w:val="20"/>
            <w:lang w:bidi="ar"/>
          </w:rPr>
          <w:delText>。</w:delText>
        </w:r>
      </w:del>
      <w:ins w:id="1756" w:author="小多" w:date="2020-09-21T19:28:23Z">
        <w:r>
          <w:rPr>
            <w:rFonts w:hint="eastAsia" w:ascii="宋体" w:hAnsi="宋体" w:cs="宋体"/>
            <w:color w:val="000000"/>
            <w:kern w:val="0"/>
            <w:sz w:val="20"/>
            <w:szCs w:val="20"/>
            <w:lang w:eastAsia="zh-CN" w:bidi="ar"/>
          </w:rPr>
          <w:t>；</w:t>
        </w:r>
      </w:ins>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分析软件预期主要在医院使用，但也可以用于诊所、医师研究室、外展中心或者任何执行心电图检查的地方；</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分析软件不向用户提供诊断观点，仅提供形态学、节律的辅助分析，医师可以根据这些说明得出自己的观点</w:t>
      </w:r>
      <w:ins w:id="1757" w:author="小多" w:date="2020-09-21T19:28:25Z">
        <w:r>
          <w:rPr>
            <w:rFonts w:hint="eastAsia" w:ascii="宋体" w:hAnsi="宋体" w:cs="宋体"/>
            <w:color w:val="000000"/>
            <w:kern w:val="0"/>
            <w:sz w:val="20"/>
            <w:szCs w:val="20"/>
            <w:lang w:eastAsia="zh-CN" w:bidi="ar"/>
          </w:rPr>
          <w:t>；</w:t>
        </w:r>
      </w:ins>
    </w:p>
    <w:p>
      <w:pPr>
        <w:widowControl/>
        <w:numPr>
          <w:ilvl w:val="0"/>
          <w:numId w:val="1"/>
        </w:numPr>
        <w:spacing w:line="240" w:lineRule="auto"/>
        <w:ind w:left="839" w:firstLineChars="0"/>
        <w:jc w:val="left"/>
        <w:rPr>
          <w:ins w:id="1758" w:author="小多" w:date="2020-09-21T19:28:00Z"/>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分析软件预期不用于家庭；</w:t>
      </w:r>
    </w:p>
    <w:p>
      <w:pPr>
        <w:widowControl/>
        <w:numPr>
          <w:ilvl w:val="0"/>
          <w:numId w:val="1"/>
        </w:numPr>
        <w:spacing w:line="240" w:lineRule="auto"/>
        <w:ind w:left="839" w:firstLineChars="0"/>
        <w:jc w:val="left"/>
        <w:rPr>
          <w:rFonts w:ascii="黑体" w:hAnsi="宋体" w:eastAsia="黑体" w:cs="黑体"/>
          <w:color w:val="000000"/>
          <w:kern w:val="0"/>
          <w:sz w:val="20"/>
          <w:szCs w:val="20"/>
          <w:lang w:bidi="ar"/>
        </w:rPr>
      </w:pPr>
      <w:ins w:id="1759" w:author="小多" w:date="2020-09-21T19:28:10Z">
        <w:r>
          <w:rPr>
            <w:rFonts w:hint="eastAsia" w:ascii="宋体" w:hAnsi="宋体" w:cs="宋体"/>
            <w:color w:val="000000"/>
            <w:kern w:val="0"/>
            <w:sz w:val="20"/>
            <w:szCs w:val="20"/>
            <w:lang w:bidi="ar"/>
          </w:rPr>
          <w:t>供配套使用十二导联动态心电记录仪的医疗单位使用。</w:t>
        </w:r>
      </w:ins>
      <w:ins w:id="1760" w:author="小多" w:date="2020-09-21T19:28:10Z">
        <w:r>
          <w:rPr>
            <w:rFonts w:hint="eastAsia" w:ascii="宋体" w:hAnsi="宋体" w:cs="宋体"/>
            <w:color w:val="000000"/>
            <w:kern w:val="0"/>
            <w:sz w:val="20"/>
            <w:szCs w:val="20"/>
            <w:lang w:val="en-US" w:eastAsia="zh-CN" w:bidi="ar"/>
          </w:rPr>
          <w:t>通过十二导联心电记录仪记录心电数据并上传数据到服务器，该软件从服务器上下载数据的方式，</w:t>
        </w:r>
      </w:ins>
      <w:ins w:id="1761" w:author="小多" w:date="2020-09-21T19:28:10Z">
        <w:r>
          <w:rPr>
            <w:rFonts w:hint="eastAsia" w:ascii="宋体" w:hAnsi="宋体" w:cs="宋体"/>
            <w:color w:val="000000"/>
            <w:kern w:val="0"/>
            <w:sz w:val="20"/>
            <w:szCs w:val="20"/>
            <w:lang w:bidi="ar"/>
          </w:rPr>
          <w:t>主要实现了对心血管受检者动态或者静态的心电信号进行传输和辅助分析处理</w:t>
        </w:r>
      </w:ins>
      <w:ins w:id="1762" w:author="小多" w:date="2020-09-21T19:29:18Z">
        <w:r>
          <w:rPr>
            <w:rFonts w:hint="eastAsia" w:ascii="宋体" w:hAnsi="宋体" w:cs="宋体"/>
            <w:color w:val="000000"/>
            <w:kern w:val="0"/>
            <w:sz w:val="20"/>
            <w:szCs w:val="20"/>
            <w:lang w:eastAsia="zh-CN" w:bidi="ar"/>
          </w:rPr>
          <w:t>。</w:t>
        </w:r>
      </w:ins>
    </w:p>
    <w:p>
      <w:pPr>
        <w:pStyle w:val="23"/>
        <w:spacing w:line="240" w:lineRule="auto"/>
        <w:ind w:firstLine="301" w:firstLineChars="100"/>
        <w:rPr>
          <w:rFonts w:ascii="黑体" w:hAnsi="宋体" w:eastAsia="黑体" w:cs="黑体"/>
          <w:b/>
          <w:bCs/>
          <w:color w:val="000000"/>
          <w:kern w:val="0"/>
          <w:sz w:val="10"/>
          <w:szCs w:val="10"/>
          <w:lang w:bidi="ar"/>
        </w:rPr>
      </w:pPr>
      <w:r>
        <w:rPr>
          <w:rFonts w:hint="eastAsia" w:ascii="黑体" w:hAnsi="宋体" w:eastAsia="黑体" w:cs="黑体"/>
          <w:b/>
          <w:bCs/>
          <w:color w:val="000000"/>
          <w:kern w:val="0"/>
          <w:sz w:val="30"/>
          <w:szCs w:val="30"/>
          <w:lang w:bidi="ar"/>
        </w:rPr>
        <w:t>有关安装和操作的重要说明</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计算机</w:t>
      </w:r>
    </w:p>
    <w:p>
      <w:pPr>
        <w:spacing w:line="400" w:lineRule="exact"/>
        <w:ind w:left="839" w:firstLine="400"/>
        <w:rPr>
          <w:rFonts w:ascii="宋体" w:hAnsi="宋体" w:cs="宋体"/>
          <w:sz w:val="20"/>
          <w:szCs w:val="20"/>
        </w:rPr>
      </w:pPr>
      <w:r>
        <w:rPr>
          <w:rFonts w:hint="eastAsia" w:ascii="宋体" w:hAnsi="宋体" w:cs="宋体"/>
          <w:sz w:val="20"/>
          <w:szCs w:val="20"/>
        </w:rPr>
        <w:t>软件运行所需的最低硬件配置、软件环境和网络条件：</w:t>
      </w:r>
    </w:p>
    <w:p>
      <w:pPr>
        <w:spacing w:line="400" w:lineRule="exact"/>
        <w:ind w:left="839" w:firstLine="400"/>
        <w:rPr>
          <w:del w:id="1763" w:author="张霄恒（弓雨心）" w:date="2020-09-22T13:48:05Z"/>
          <w:rFonts w:ascii="宋体" w:hAnsi="宋体" w:cs="宋体"/>
          <w:color w:val="auto"/>
          <w:sz w:val="20"/>
          <w:szCs w:val="20"/>
          <w:rPrChange w:id="1764" w:author="小多" w:date="2020-09-23T16:39:47Z">
            <w:rPr>
              <w:del w:id="1765" w:author="张霄恒（弓雨心）" w:date="2020-09-22T13:48:05Z"/>
              <w:rFonts w:ascii="宋体" w:hAnsi="宋体" w:cs="宋体"/>
              <w:sz w:val="20"/>
              <w:szCs w:val="20"/>
            </w:rPr>
          </w:rPrChange>
        </w:rPr>
      </w:pPr>
      <w:del w:id="1766" w:author="张霄恒（弓雨心）" w:date="2020-09-22T13:48:05Z">
        <w:r>
          <w:rPr>
            <w:rFonts w:hint="eastAsia" w:ascii="宋体" w:hAnsi="宋体" w:cs="宋体"/>
            <w:color w:val="auto"/>
            <w:sz w:val="20"/>
            <w:szCs w:val="20"/>
            <w:rPrChange w:id="1767" w:author="小多" w:date="2020-09-23T16:39:47Z">
              <w:rPr>
                <w:rFonts w:hint="eastAsia" w:ascii="宋体" w:hAnsi="宋体" w:cs="宋体"/>
                <w:sz w:val="20"/>
                <w:szCs w:val="20"/>
              </w:rPr>
            </w:rPrChange>
          </w:rPr>
          <w:delText>CPU：intel(R) Core(TM) i5-8250 及以上</w:delText>
        </w:r>
      </w:del>
    </w:p>
    <w:p>
      <w:pPr>
        <w:spacing w:line="400" w:lineRule="exact"/>
        <w:ind w:left="839" w:firstLine="400"/>
        <w:rPr>
          <w:del w:id="1769" w:author="张霄恒（弓雨心）" w:date="2020-09-22T13:48:05Z"/>
          <w:rFonts w:ascii="宋体" w:hAnsi="宋体" w:cs="宋体"/>
          <w:color w:val="auto"/>
          <w:sz w:val="20"/>
          <w:szCs w:val="20"/>
          <w:rPrChange w:id="1770" w:author="小多" w:date="2020-09-23T16:39:47Z">
            <w:rPr>
              <w:del w:id="1771" w:author="张霄恒（弓雨心）" w:date="2020-09-22T13:48:05Z"/>
              <w:rFonts w:ascii="宋体" w:hAnsi="宋体" w:cs="宋体"/>
              <w:sz w:val="20"/>
              <w:szCs w:val="20"/>
            </w:rPr>
          </w:rPrChange>
        </w:rPr>
      </w:pPr>
      <w:del w:id="1772" w:author="张霄恒（弓雨心）" w:date="2020-09-22T13:48:05Z">
        <w:r>
          <w:rPr>
            <w:rFonts w:hint="eastAsia" w:ascii="宋体" w:hAnsi="宋体" w:cs="宋体"/>
            <w:color w:val="auto"/>
            <w:sz w:val="20"/>
            <w:szCs w:val="20"/>
            <w:rPrChange w:id="1773" w:author="小多" w:date="2020-09-23T16:39:47Z">
              <w:rPr>
                <w:rFonts w:hint="eastAsia" w:ascii="宋体" w:hAnsi="宋体" w:cs="宋体"/>
                <w:sz w:val="20"/>
                <w:szCs w:val="20"/>
              </w:rPr>
            </w:rPrChange>
          </w:rPr>
          <w:delText>内存：8GB及以上</w:delText>
        </w:r>
      </w:del>
    </w:p>
    <w:p>
      <w:pPr>
        <w:spacing w:line="400" w:lineRule="exact"/>
        <w:ind w:left="839" w:firstLine="400"/>
        <w:rPr>
          <w:del w:id="1775" w:author="张霄恒（弓雨心）" w:date="2020-09-22T13:48:05Z"/>
          <w:rFonts w:ascii="宋体" w:hAnsi="宋体" w:cs="宋体"/>
          <w:color w:val="auto"/>
          <w:sz w:val="20"/>
          <w:szCs w:val="20"/>
          <w:rPrChange w:id="1776" w:author="小多" w:date="2020-09-23T16:39:47Z">
            <w:rPr>
              <w:del w:id="1777" w:author="张霄恒（弓雨心）" w:date="2020-09-22T13:48:05Z"/>
              <w:rFonts w:ascii="宋体" w:hAnsi="宋体" w:cs="宋体"/>
              <w:sz w:val="20"/>
              <w:szCs w:val="20"/>
            </w:rPr>
          </w:rPrChange>
        </w:rPr>
      </w:pPr>
      <w:del w:id="1778" w:author="张霄恒（弓雨心）" w:date="2020-09-22T13:48:05Z">
        <w:r>
          <w:rPr>
            <w:rFonts w:hint="eastAsia" w:ascii="宋体" w:hAnsi="宋体" w:cs="宋体"/>
            <w:color w:val="auto"/>
            <w:sz w:val="20"/>
            <w:szCs w:val="20"/>
            <w:rPrChange w:id="1779" w:author="小多" w:date="2020-09-23T16:39:47Z">
              <w:rPr>
                <w:rFonts w:hint="eastAsia" w:ascii="宋体" w:hAnsi="宋体" w:cs="宋体"/>
                <w:sz w:val="20"/>
                <w:szCs w:val="20"/>
              </w:rPr>
            </w:rPrChange>
          </w:rPr>
          <w:delText>硬盘：1000GB</w:delText>
        </w:r>
      </w:del>
    </w:p>
    <w:p>
      <w:pPr>
        <w:spacing w:line="400" w:lineRule="exact"/>
        <w:ind w:left="839" w:firstLine="400"/>
        <w:rPr>
          <w:del w:id="1781" w:author="张霄恒（弓雨心）" w:date="2020-09-22T13:48:05Z"/>
          <w:rFonts w:ascii="宋体" w:hAnsi="宋体" w:cs="宋体"/>
          <w:color w:val="auto"/>
          <w:sz w:val="20"/>
          <w:szCs w:val="20"/>
          <w:rPrChange w:id="1782" w:author="小多" w:date="2020-09-23T16:39:47Z">
            <w:rPr>
              <w:del w:id="1783" w:author="张霄恒（弓雨心）" w:date="2020-09-22T13:48:05Z"/>
              <w:rFonts w:ascii="宋体" w:hAnsi="宋体" w:cs="宋体"/>
              <w:sz w:val="20"/>
              <w:szCs w:val="20"/>
            </w:rPr>
          </w:rPrChange>
        </w:rPr>
      </w:pPr>
      <w:del w:id="1784" w:author="张霄恒（弓雨心）" w:date="2020-09-22T13:48:05Z">
        <w:r>
          <w:rPr>
            <w:rFonts w:hint="eastAsia" w:ascii="宋体" w:hAnsi="宋体" w:cs="宋体"/>
            <w:color w:val="auto"/>
            <w:sz w:val="20"/>
            <w:szCs w:val="20"/>
            <w:rPrChange w:id="1785" w:author="小多" w:date="2020-09-23T16:39:47Z">
              <w:rPr>
                <w:rFonts w:hint="eastAsia" w:ascii="宋体" w:hAnsi="宋体" w:cs="宋体"/>
                <w:sz w:val="20"/>
                <w:szCs w:val="20"/>
              </w:rPr>
            </w:rPrChange>
          </w:rPr>
          <w:delText>接口：USB2.0</w:delText>
        </w:r>
      </w:del>
    </w:p>
    <w:p>
      <w:pPr>
        <w:spacing w:line="400" w:lineRule="exact"/>
        <w:ind w:left="839" w:firstLine="400"/>
        <w:rPr>
          <w:del w:id="1787" w:author="张霄恒（弓雨心）" w:date="2020-09-22T13:48:05Z"/>
          <w:rFonts w:ascii="宋体" w:hAnsi="宋体" w:cs="宋体"/>
          <w:color w:val="auto"/>
          <w:sz w:val="20"/>
          <w:szCs w:val="20"/>
          <w:rPrChange w:id="1788" w:author="小多" w:date="2020-09-23T16:39:47Z">
            <w:rPr>
              <w:del w:id="1789" w:author="张霄恒（弓雨心）" w:date="2020-09-22T13:48:05Z"/>
              <w:rFonts w:ascii="宋体" w:hAnsi="宋体" w:cs="宋体"/>
              <w:sz w:val="20"/>
              <w:szCs w:val="20"/>
            </w:rPr>
          </w:rPrChange>
        </w:rPr>
      </w:pPr>
      <w:del w:id="1790" w:author="张霄恒（弓雨心）" w:date="2020-09-22T13:48:05Z">
        <w:r>
          <w:rPr>
            <w:rFonts w:hint="eastAsia" w:ascii="宋体" w:hAnsi="宋体" w:cs="宋体"/>
            <w:color w:val="auto"/>
            <w:sz w:val="20"/>
            <w:szCs w:val="20"/>
            <w:rPrChange w:id="1791" w:author="小多" w:date="2020-09-23T16:39:47Z">
              <w:rPr>
                <w:rFonts w:hint="eastAsia" w:ascii="宋体" w:hAnsi="宋体" w:cs="宋体"/>
                <w:sz w:val="20"/>
                <w:szCs w:val="20"/>
              </w:rPr>
            </w:rPrChange>
          </w:rPr>
          <w:delText>显示器：分辨率1920×1080</w:delText>
        </w:r>
      </w:del>
    </w:p>
    <w:p>
      <w:pPr>
        <w:spacing w:line="400" w:lineRule="exact"/>
        <w:ind w:left="839" w:firstLine="400"/>
        <w:rPr>
          <w:del w:id="1793" w:author="张霄恒（弓雨心）" w:date="2020-09-22T13:48:05Z"/>
          <w:rFonts w:ascii="宋体" w:hAnsi="宋体" w:cs="宋体"/>
          <w:color w:val="auto"/>
          <w:sz w:val="20"/>
          <w:szCs w:val="20"/>
          <w:rPrChange w:id="1794" w:author="小多" w:date="2020-09-23T16:39:47Z">
            <w:rPr>
              <w:del w:id="1795" w:author="张霄恒（弓雨心）" w:date="2020-09-22T13:48:05Z"/>
              <w:rFonts w:ascii="宋体" w:hAnsi="宋体" w:cs="宋体"/>
              <w:sz w:val="20"/>
              <w:szCs w:val="20"/>
            </w:rPr>
          </w:rPrChange>
        </w:rPr>
      </w:pPr>
      <w:del w:id="1796" w:author="张霄恒（弓雨心）" w:date="2020-09-22T13:48:05Z">
        <w:r>
          <w:rPr>
            <w:rFonts w:hint="eastAsia" w:ascii="宋体" w:hAnsi="宋体" w:cs="宋体"/>
            <w:color w:val="auto"/>
            <w:sz w:val="20"/>
            <w:szCs w:val="20"/>
            <w:rPrChange w:id="1797" w:author="小多" w:date="2020-09-23T16:39:47Z">
              <w:rPr>
                <w:rFonts w:hint="eastAsia" w:ascii="宋体" w:hAnsi="宋体" w:cs="宋体"/>
                <w:sz w:val="20"/>
                <w:szCs w:val="20"/>
              </w:rPr>
            </w:rPrChange>
          </w:rPr>
          <w:delText>操作系统：64位Windows10、64位Windows7操作系统</w:delText>
        </w:r>
      </w:del>
    </w:p>
    <w:p>
      <w:pPr>
        <w:spacing w:line="400" w:lineRule="exact"/>
        <w:ind w:left="839" w:firstLine="400"/>
        <w:rPr>
          <w:del w:id="1799" w:author="张霄恒（弓雨心）" w:date="2020-09-22T13:48:05Z"/>
          <w:rFonts w:ascii="宋体" w:hAnsi="宋体" w:cs="宋体"/>
          <w:color w:val="auto"/>
          <w:sz w:val="20"/>
          <w:szCs w:val="20"/>
          <w:rPrChange w:id="1800" w:author="小多" w:date="2020-09-23T16:39:47Z">
            <w:rPr>
              <w:del w:id="1801" w:author="张霄恒（弓雨心）" w:date="2020-09-22T13:48:05Z"/>
              <w:rFonts w:ascii="宋体" w:hAnsi="宋体" w:cs="宋体"/>
              <w:sz w:val="20"/>
              <w:szCs w:val="20"/>
            </w:rPr>
          </w:rPrChange>
        </w:rPr>
      </w:pPr>
      <w:del w:id="1802" w:author="张霄恒（弓雨心）" w:date="2020-09-22T13:48:05Z">
        <w:r>
          <w:rPr>
            <w:rFonts w:hint="eastAsia" w:ascii="宋体" w:hAnsi="宋体" w:cs="宋体"/>
            <w:color w:val="auto"/>
            <w:sz w:val="20"/>
            <w:szCs w:val="20"/>
            <w:rPrChange w:id="1803" w:author="小多" w:date="2020-09-23T16:39:47Z">
              <w:rPr>
                <w:rFonts w:hint="eastAsia" w:ascii="宋体" w:hAnsi="宋体" w:cs="宋体"/>
                <w:sz w:val="20"/>
                <w:szCs w:val="20"/>
              </w:rPr>
            </w:rPrChange>
          </w:rPr>
          <w:delText>支持软件：.net 4.7.2</w:delText>
        </w:r>
      </w:del>
    </w:p>
    <w:p>
      <w:pPr>
        <w:spacing w:line="400" w:lineRule="exact"/>
        <w:ind w:left="839" w:firstLine="400"/>
        <w:rPr>
          <w:ins w:id="1806" w:author="张霄恒（弓雨心）" w:date="2020-09-22T13:47:53Z"/>
          <w:rFonts w:hint="eastAsia" w:ascii="宋体" w:hAnsi="宋体" w:cs="宋体"/>
          <w:color w:val="auto"/>
          <w:kern w:val="2"/>
          <w:sz w:val="20"/>
          <w:szCs w:val="20"/>
          <w:rPrChange w:id="1807" w:author="小多" w:date="2020-09-23T16:39:47Z">
            <w:rPr>
              <w:ins w:id="1808" w:author="张霄恒（弓雨心）" w:date="2020-09-22T13:47:53Z"/>
              <w:kern w:val="0"/>
              <w:sz w:val="24"/>
            </w:rPr>
          </w:rPrChange>
        </w:rPr>
        <w:pPrChange w:id="1805" w:author="张霄恒（弓雨心）" w:date="2020-09-22T13:48:00Z">
          <w:pPr>
            <w:spacing w:line="360" w:lineRule="auto"/>
            <w:ind w:firstLine="425"/>
          </w:pPr>
        </w:pPrChange>
      </w:pPr>
      <w:del w:id="1809" w:author="张霄恒（弓雨心）" w:date="2020-09-22T13:48:05Z">
        <w:r>
          <w:rPr>
            <w:rFonts w:hint="eastAsia" w:ascii="宋体" w:hAnsi="宋体" w:cs="宋体"/>
            <w:color w:val="auto"/>
            <w:sz w:val="20"/>
            <w:szCs w:val="20"/>
            <w:rPrChange w:id="1810" w:author="小多" w:date="2020-09-23T16:39:47Z">
              <w:rPr>
                <w:rFonts w:hint="eastAsia" w:ascii="宋体" w:hAnsi="宋体" w:cs="宋体"/>
                <w:sz w:val="20"/>
                <w:szCs w:val="20"/>
              </w:rPr>
            </w:rPrChange>
          </w:rPr>
          <w:delText>网络条件：互联网状态下，百兆宽带</w:delText>
        </w:r>
      </w:del>
      <w:ins w:id="1812" w:author="张霄恒（弓雨心）" w:date="2020-09-22T13:47:53Z">
        <w:r>
          <w:rPr>
            <w:rFonts w:hint="eastAsia" w:ascii="宋体" w:hAnsi="宋体" w:cs="宋体"/>
            <w:color w:val="auto"/>
            <w:kern w:val="2"/>
            <w:sz w:val="20"/>
            <w:szCs w:val="20"/>
            <w:rPrChange w:id="1813" w:author="小多" w:date="2020-09-23T16:39:47Z">
              <w:rPr>
                <w:rFonts w:hint="eastAsia"/>
                <w:kern w:val="0"/>
                <w:sz w:val="24"/>
              </w:rPr>
            </w:rPrChange>
          </w:rPr>
          <w:t>CPU：intel(R) Core(TM) i5-8250 及以上</w:t>
        </w:r>
      </w:ins>
    </w:p>
    <w:p>
      <w:pPr>
        <w:spacing w:line="400" w:lineRule="exact"/>
        <w:ind w:left="839" w:firstLine="400"/>
        <w:rPr>
          <w:ins w:id="1816" w:author="张霄恒（弓雨心）" w:date="2020-09-22T13:47:53Z"/>
          <w:rFonts w:hint="eastAsia" w:ascii="宋体" w:hAnsi="宋体" w:cs="宋体"/>
          <w:color w:val="auto"/>
          <w:kern w:val="2"/>
          <w:sz w:val="20"/>
          <w:szCs w:val="20"/>
          <w:rPrChange w:id="1817" w:author="小多" w:date="2020-09-23T16:39:47Z">
            <w:rPr>
              <w:ins w:id="1818" w:author="张霄恒（弓雨心）" w:date="2020-09-22T13:47:53Z"/>
              <w:kern w:val="0"/>
              <w:sz w:val="24"/>
            </w:rPr>
          </w:rPrChange>
        </w:rPr>
        <w:pPrChange w:id="1815" w:author="张霄恒（弓雨心）" w:date="2020-09-22T13:48:00Z">
          <w:pPr>
            <w:spacing w:line="360" w:lineRule="auto"/>
            <w:ind w:firstLine="425"/>
          </w:pPr>
        </w:pPrChange>
      </w:pPr>
      <w:ins w:id="1819" w:author="张霄恒（弓雨心）" w:date="2020-09-22T13:47:53Z">
        <w:r>
          <w:rPr>
            <w:rFonts w:hint="eastAsia" w:ascii="宋体" w:hAnsi="宋体" w:cs="宋体"/>
            <w:color w:val="auto"/>
            <w:kern w:val="2"/>
            <w:sz w:val="20"/>
            <w:szCs w:val="20"/>
            <w:rPrChange w:id="1820" w:author="小多" w:date="2020-09-23T16:39:47Z">
              <w:rPr>
                <w:rFonts w:hint="eastAsia"/>
                <w:kern w:val="0"/>
                <w:sz w:val="24"/>
              </w:rPr>
            </w:rPrChange>
          </w:rPr>
          <w:t>内存：8GB及以上</w:t>
        </w:r>
      </w:ins>
    </w:p>
    <w:p>
      <w:pPr>
        <w:spacing w:line="400" w:lineRule="exact"/>
        <w:ind w:left="839" w:firstLine="400"/>
        <w:rPr>
          <w:ins w:id="1823" w:author="张霄恒（弓雨心）" w:date="2020-09-22T13:47:53Z"/>
          <w:rFonts w:hint="eastAsia" w:ascii="宋体" w:hAnsi="宋体" w:cs="宋体"/>
          <w:color w:val="auto"/>
          <w:kern w:val="2"/>
          <w:sz w:val="20"/>
          <w:szCs w:val="20"/>
          <w:rPrChange w:id="1824" w:author="小多" w:date="2020-09-23T16:39:47Z">
            <w:rPr>
              <w:ins w:id="1825" w:author="张霄恒（弓雨心）" w:date="2020-09-22T13:47:53Z"/>
              <w:kern w:val="0"/>
              <w:sz w:val="24"/>
            </w:rPr>
          </w:rPrChange>
        </w:rPr>
        <w:pPrChange w:id="1822" w:author="张霄恒（弓雨心）" w:date="2020-09-22T13:48:00Z">
          <w:pPr>
            <w:spacing w:line="360" w:lineRule="auto"/>
            <w:ind w:firstLine="425"/>
          </w:pPr>
        </w:pPrChange>
      </w:pPr>
      <w:ins w:id="1826" w:author="张霄恒（弓雨心）" w:date="2020-09-22T13:47:53Z">
        <w:r>
          <w:rPr>
            <w:rFonts w:hint="eastAsia" w:ascii="宋体" w:hAnsi="宋体" w:cs="宋体"/>
            <w:color w:val="auto"/>
            <w:kern w:val="2"/>
            <w:sz w:val="20"/>
            <w:szCs w:val="20"/>
            <w:rPrChange w:id="1827" w:author="小多" w:date="2020-09-23T16:39:47Z">
              <w:rPr>
                <w:rFonts w:hint="eastAsia"/>
                <w:kern w:val="0"/>
                <w:sz w:val="24"/>
              </w:rPr>
            </w:rPrChange>
          </w:rPr>
          <w:t>硬盘：1000GB及以上</w:t>
        </w:r>
      </w:ins>
    </w:p>
    <w:p>
      <w:pPr>
        <w:spacing w:line="400" w:lineRule="exact"/>
        <w:ind w:left="839" w:firstLine="400"/>
        <w:rPr>
          <w:ins w:id="1830" w:author="张霄恒（弓雨心）" w:date="2020-09-22T13:47:53Z"/>
          <w:rFonts w:hint="eastAsia" w:ascii="宋体" w:hAnsi="宋体" w:cs="宋体"/>
          <w:color w:val="auto"/>
          <w:kern w:val="2"/>
          <w:sz w:val="20"/>
          <w:szCs w:val="20"/>
          <w:rPrChange w:id="1831" w:author="小多" w:date="2020-09-23T16:39:47Z">
            <w:rPr>
              <w:ins w:id="1832" w:author="张霄恒（弓雨心）" w:date="2020-09-22T13:47:53Z"/>
              <w:kern w:val="0"/>
              <w:sz w:val="24"/>
            </w:rPr>
          </w:rPrChange>
        </w:rPr>
        <w:pPrChange w:id="1829" w:author="张霄恒（弓雨心）" w:date="2020-09-22T13:48:00Z">
          <w:pPr>
            <w:spacing w:line="360" w:lineRule="auto"/>
            <w:ind w:firstLine="425"/>
          </w:pPr>
        </w:pPrChange>
      </w:pPr>
      <w:ins w:id="1833" w:author="张霄恒（弓雨心）" w:date="2020-09-22T13:47:53Z">
        <w:r>
          <w:rPr>
            <w:rFonts w:hint="eastAsia" w:ascii="宋体" w:hAnsi="宋体" w:cs="宋体"/>
            <w:color w:val="auto"/>
            <w:kern w:val="2"/>
            <w:sz w:val="20"/>
            <w:szCs w:val="20"/>
            <w:rPrChange w:id="1834" w:author="小多" w:date="2020-09-23T16:39:47Z">
              <w:rPr>
                <w:rFonts w:hint="eastAsia"/>
                <w:kern w:val="0"/>
                <w:sz w:val="24"/>
              </w:rPr>
            </w:rPrChange>
          </w:rPr>
          <w:t>接口：USB2.0及以上</w:t>
        </w:r>
      </w:ins>
    </w:p>
    <w:p>
      <w:pPr>
        <w:spacing w:line="400" w:lineRule="exact"/>
        <w:ind w:left="839" w:firstLine="400"/>
        <w:rPr>
          <w:ins w:id="1837" w:author="张霄恒（弓雨心）" w:date="2020-09-22T13:47:53Z"/>
          <w:rFonts w:hint="eastAsia" w:ascii="宋体" w:hAnsi="宋体" w:cs="宋体"/>
          <w:color w:val="auto"/>
          <w:kern w:val="2"/>
          <w:sz w:val="20"/>
          <w:szCs w:val="20"/>
          <w:rPrChange w:id="1838" w:author="小多" w:date="2020-09-23T16:39:47Z">
            <w:rPr>
              <w:ins w:id="1839" w:author="张霄恒（弓雨心）" w:date="2020-09-22T13:47:53Z"/>
              <w:kern w:val="0"/>
              <w:sz w:val="24"/>
            </w:rPr>
          </w:rPrChange>
        </w:rPr>
        <w:pPrChange w:id="1836" w:author="张霄恒（弓雨心）" w:date="2020-09-22T13:48:00Z">
          <w:pPr>
            <w:spacing w:line="360" w:lineRule="auto"/>
            <w:ind w:firstLine="425"/>
          </w:pPr>
        </w:pPrChange>
      </w:pPr>
      <w:ins w:id="1840" w:author="张霄恒（弓雨心）" w:date="2020-09-22T13:47:53Z">
        <w:r>
          <w:rPr>
            <w:rFonts w:hint="eastAsia" w:ascii="宋体" w:hAnsi="宋体" w:cs="宋体"/>
            <w:color w:val="auto"/>
            <w:kern w:val="2"/>
            <w:sz w:val="20"/>
            <w:szCs w:val="20"/>
            <w:rPrChange w:id="1841" w:author="小多" w:date="2020-09-23T16:39:47Z">
              <w:rPr>
                <w:rFonts w:hint="eastAsia"/>
                <w:kern w:val="0"/>
                <w:sz w:val="24"/>
              </w:rPr>
            </w:rPrChange>
          </w:rPr>
          <w:t>显示器：分辨率1920×1080及以上</w:t>
        </w:r>
      </w:ins>
    </w:p>
    <w:p>
      <w:pPr>
        <w:spacing w:line="400" w:lineRule="exact"/>
        <w:ind w:left="839" w:firstLine="400"/>
        <w:rPr>
          <w:ins w:id="1844" w:author="张霄恒（弓雨心）" w:date="2020-09-22T13:47:53Z"/>
          <w:rFonts w:hint="eastAsia" w:ascii="宋体" w:hAnsi="宋体" w:cs="宋体"/>
          <w:color w:val="auto"/>
          <w:kern w:val="2"/>
          <w:sz w:val="20"/>
          <w:szCs w:val="20"/>
          <w:rPrChange w:id="1845" w:author="小多" w:date="2020-09-23T16:39:47Z">
            <w:rPr>
              <w:ins w:id="1846" w:author="张霄恒（弓雨心）" w:date="2020-09-22T13:47:53Z"/>
              <w:kern w:val="0"/>
              <w:sz w:val="24"/>
            </w:rPr>
          </w:rPrChange>
        </w:rPr>
        <w:pPrChange w:id="1843" w:author="张霄恒（弓雨心）" w:date="2020-09-22T13:48:00Z">
          <w:pPr>
            <w:spacing w:line="360" w:lineRule="auto"/>
            <w:ind w:firstLine="425"/>
          </w:pPr>
        </w:pPrChange>
      </w:pPr>
      <w:ins w:id="1847" w:author="张霄恒（弓雨心）" w:date="2020-09-22T13:47:53Z">
        <w:r>
          <w:rPr>
            <w:rFonts w:hint="eastAsia" w:ascii="宋体" w:hAnsi="宋体" w:cs="宋体"/>
            <w:color w:val="auto"/>
            <w:kern w:val="2"/>
            <w:sz w:val="20"/>
            <w:szCs w:val="20"/>
            <w:rPrChange w:id="1848" w:author="小多" w:date="2020-09-23T16:39:47Z">
              <w:rPr>
                <w:rFonts w:hint="eastAsia"/>
                <w:kern w:val="0"/>
                <w:sz w:val="24"/>
              </w:rPr>
            </w:rPrChange>
          </w:rPr>
          <w:t>操作系统：64位Windows10、64位Windows7操作系统</w:t>
        </w:r>
      </w:ins>
    </w:p>
    <w:p>
      <w:pPr>
        <w:spacing w:line="400" w:lineRule="exact"/>
        <w:ind w:left="839" w:firstLine="400"/>
        <w:rPr>
          <w:ins w:id="1851" w:author="张霄恒（弓雨心）" w:date="2020-09-22T13:47:53Z"/>
          <w:rFonts w:hint="eastAsia" w:ascii="宋体" w:hAnsi="宋体" w:cs="宋体"/>
          <w:color w:val="auto"/>
          <w:kern w:val="2"/>
          <w:sz w:val="20"/>
          <w:szCs w:val="20"/>
          <w:rPrChange w:id="1852" w:author="小多" w:date="2020-09-23T16:39:47Z">
            <w:rPr>
              <w:ins w:id="1853" w:author="张霄恒（弓雨心）" w:date="2020-09-22T13:47:53Z"/>
              <w:kern w:val="0"/>
              <w:sz w:val="24"/>
            </w:rPr>
          </w:rPrChange>
        </w:rPr>
        <w:pPrChange w:id="1850" w:author="张霄恒（弓雨心）" w:date="2020-09-22T13:48:00Z">
          <w:pPr>
            <w:spacing w:line="360" w:lineRule="auto"/>
            <w:ind w:firstLine="425"/>
          </w:pPr>
        </w:pPrChange>
      </w:pPr>
      <w:ins w:id="1854" w:author="张霄恒（弓雨心）" w:date="2020-09-22T13:47:53Z">
        <w:r>
          <w:rPr>
            <w:rFonts w:hint="eastAsia" w:ascii="宋体" w:hAnsi="宋体" w:cs="宋体"/>
            <w:color w:val="auto"/>
            <w:kern w:val="2"/>
            <w:sz w:val="20"/>
            <w:szCs w:val="20"/>
            <w:rPrChange w:id="1855" w:author="小多" w:date="2020-09-23T16:39:47Z">
              <w:rPr>
                <w:rFonts w:hint="eastAsia"/>
                <w:kern w:val="0"/>
                <w:sz w:val="24"/>
              </w:rPr>
            </w:rPrChange>
          </w:rPr>
          <w:t>支持软件：</w:t>
        </w:r>
      </w:ins>
      <w:ins w:id="1857" w:author="张霄恒（弓雨心）" w:date="2020-09-22T13:47:53Z">
        <w:r>
          <w:rPr>
            <w:rFonts w:hint="eastAsia" w:ascii="宋体" w:hAnsi="宋体" w:cs="宋体"/>
            <w:color w:val="auto"/>
            <w:kern w:val="2"/>
            <w:sz w:val="20"/>
            <w:szCs w:val="20"/>
            <w:rPrChange w:id="1858" w:author="小多" w:date="2020-09-23T16:39:47Z">
              <w:rPr>
                <w:kern w:val="0"/>
                <w:sz w:val="24"/>
              </w:rPr>
            </w:rPrChange>
          </w:rPr>
          <w:t>.NET</w:t>
        </w:r>
      </w:ins>
      <w:ins w:id="1860" w:author="张霄恒（弓雨心）" w:date="2020-09-22T13:47:53Z">
        <w:r>
          <w:rPr>
            <w:rFonts w:hint="eastAsia" w:ascii="宋体" w:hAnsi="宋体" w:cs="宋体"/>
            <w:color w:val="auto"/>
            <w:kern w:val="2"/>
            <w:sz w:val="20"/>
            <w:szCs w:val="20"/>
            <w:rPrChange w:id="1861" w:author="小多" w:date="2020-09-23T16:39:47Z">
              <w:rPr>
                <w:rFonts w:hint="eastAsia"/>
                <w:kern w:val="0"/>
                <w:sz w:val="24"/>
              </w:rPr>
            </w:rPrChange>
          </w:rPr>
          <w:t>4.7.2版本</w:t>
        </w:r>
      </w:ins>
      <w:ins w:id="1863" w:author="张霄恒（弓雨心）" w:date="2020-09-22T13:47:53Z">
        <w:r>
          <w:rPr>
            <w:rFonts w:hint="eastAsia" w:ascii="宋体" w:hAnsi="宋体" w:cs="宋体"/>
            <w:color w:val="auto"/>
            <w:kern w:val="2"/>
            <w:sz w:val="20"/>
            <w:szCs w:val="20"/>
            <w:rPrChange w:id="1864" w:author="小多" w:date="2020-09-23T16:39:47Z">
              <w:rPr>
                <w:kern w:val="0"/>
                <w:sz w:val="24"/>
              </w:rPr>
            </w:rPrChange>
          </w:rPr>
          <w:t>及其它兼容版本</w:t>
        </w:r>
      </w:ins>
    </w:p>
    <w:p>
      <w:pPr>
        <w:spacing w:line="400" w:lineRule="exact"/>
        <w:ind w:left="839" w:firstLine="400"/>
        <w:rPr>
          <w:ins w:id="1867" w:author="张霄恒（弓雨心）" w:date="2020-09-22T13:47:53Z"/>
          <w:rFonts w:hint="eastAsia" w:ascii="宋体" w:hAnsi="宋体" w:cs="宋体"/>
          <w:color w:val="auto"/>
          <w:kern w:val="2"/>
          <w:sz w:val="20"/>
          <w:szCs w:val="20"/>
          <w:rPrChange w:id="1868" w:author="小多" w:date="2020-09-23T16:39:47Z">
            <w:rPr>
              <w:ins w:id="1869" w:author="张霄恒（弓雨心）" w:date="2020-09-22T13:47:53Z"/>
              <w:kern w:val="0"/>
              <w:sz w:val="24"/>
            </w:rPr>
          </w:rPrChange>
        </w:rPr>
        <w:pPrChange w:id="1866" w:author="张霄恒（弓雨心）" w:date="2020-09-22T13:48:00Z">
          <w:pPr>
            <w:spacing w:line="360" w:lineRule="auto"/>
            <w:ind w:firstLine="425"/>
          </w:pPr>
        </w:pPrChange>
      </w:pPr>
      <w:ins w:id="1870" w:author="张霄恒（弓雨心）" w:date="2020-09-22T13:47:53Z">
        <w:r>
          <w:rPr>
            <w:rFonts w:hint="eastAsia" w:ascii="宋体" w:hAnsi="宋体" w:cs="宋体"/>
            <w:color w:val="auto"/>
            <w:kern w:val="2"/>
            <w:sz w:val="20"/>
            <w:szCs w:val="20"/>
            <w:rPrChange w:id="1871" w:author="小多" w:date="2020-09-23T16:39:47Z">
              <w:rPr>
                <w:kern w:val="0"/>
                <w:sz w:val="24"/>
              </w:rPr>
            </w:rPrChange>
          </w:rPr>
          <w:t>网络</w:t>
        </w:r>
      </w:ins>
      <w:ins w:id="1873" w:author="张霄恒（弓雨心）" w:date="2020-09-22T13:47:53Z">
        <w:r>
          <w:rPr>
            <w:rFonts w:hint="eastAsia" w:ascii="宋体" w:hAnsi="宋体" w:cs="宋体"/>
            <w:color w:val="auto"/>
            <w:kern w:val="2"/>
            <w:sz w:val="20"/>
            <w:szCs w:val="20"/>
            <w:rPrChange w:id="1874" w:author="小多" w:date="2020-09-23T16:39:47Z">
              <w:rPr>
                <w:rFonts w:hint="eastAsia"/>
                <w:kern w:val="0"/>
                <w:sz w:val="24"/>
              </w:rPr>
            </w:rPrChange>
          </w:rPr>
          <w:t>速度： 1</w:t>
        </w:r>
      </w:ins>
      <w:ins w:id="1876" w:author="张霄恒（弓雨心）" w:date="2020-09-22T13:47:53Z">
        <w:r>
          <w:rPr>
            <w:rFonts w:hint="eastAsia" w:ascii="宋体" w:hAnsi="宋体" w:cs="宋体"/>
            <w:color w:val="auto"/>
            <w:kern w:val="2"/>
            <w:sz w:val="20"/>
            <w:szCs w:val="20"/>
            <w:rPrChange w:id="1877" w:author="小多" w:date="2020-09-23T16:39:47Z">
              <w:rPr>
                <w:kern w:val="0"/>
                <w:sz w:val="24"/>
              </w:rPr>
            </w:rPrChange>
          </w:rPr>
          <w:t>00</w:t>
        </w:r>
      </w:ins>
      <w:ins w:id="1879" w:author="张霄恒（弓雨心）" w:date="2020-09-22T13:47:53Z">
        <w:r>
          <w:rPr>
            <w:rFonts w:hint="eastAsia" w:ascii="宋体" w:hAnsi="宋体" w:cs="宋体"/>
            <w:color w:val="auto"/>
            <w:kern w:val="2"/>
            <w:sz w:val="20"/>
            <w:szCs w:val="20"/>
            <w:rPrChange w:id="1880" w:author="小多" w:date="2020-09-23T16:39:47Z">
              <w:rPr>
                <w:rFonts w:hint="eastAsia"/>
                <w:kern w:val="0"/>
                <w:sz w:val="24"/>
              </w:rPr>
            </w:rPrChange>
          </w:rPr>
          <w:t>M</w:t>
        </w:r>
      </w:ins>
      <w:ins w:id="1882" w:author="张霄恒（弓雨心）" w:date="2020-09-22T13:47:53Z">
        <w:r>
          <w:rPr>
            <w:rFonts w:hint="eastAsia" w:ascii="宋体" w:hAnsi="宋体" w:cs="宋体"/>
            <w:color w:val="auto"/>
            <w:kern w:val="2"/>
            <w:sz w:val="20"/>
            <w:szCs w:val="20"/>
            <w:rPrChange w:id="1883" w:author="小多" w:date="2020-09-23T16:39:47Z">
              <w:rPr>
                <w:kern w:val="0"/>
                <w:sz w:val="24"/>
              </w:rPr>
            </w:rPrChange>
          </w:rPr>
          <w:t>bps</w:t>
        </w:r>
      </w:ins>
      <w:ins w:id="1885" w:author="张霄恒（弓雨心）" w:date="2020-09-22T13:47:53Z">
        <w:r>
          <w:rPr>
            <w:rFonts w:hint="eastAsia" w:ascii="宋体" w:hAnsi="宋体" w:cs="宋体"/>
            <w:color w:val="auto"/>
            <w:kern w:val="2"/>
            <w:sz w:val="20"/>
            <w:szCs w:val="20"/>
            <w:rPrChange w:id="1886" w:author="小多" w:date="2020-09-23T16:39:47Z">
              <w:rPr>
                <w:rFonts w:hint="eastAsia"/>
                <w:kern w:val="0"/>
                <w:sz w:val="24"/>
              </w:rPr>
            </w:rPrChange>
          </w:rPr>
          <w:t xml:space="preserve">及以上 </w:t>
        </w:r>
      </w:ins>
    </w:p>
    <w:p>
      <w:pPr>
        <w:spacing w:line="400" w:lineRule="exact"/>
        <w:ind w:left="839" w:firstLine="400"/>
        <w:rPr>
          <w:rFonts w:hint="eastAsia" w:ascii="宋体" w:hAnsi="宋体" w:cs="宋体"/>
          <w:color w:val="0000FF"/>
          <w:sz w:val="20"/>
          <w:szCs w:val="20"/>
        </w:rPr>
      </w:pP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电源</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如果当地电源经常发生电压波动或出现断电现象，我们建议及时保存数据。</w:t>
      </w:r>
    </w:p>
    <w:p>
      <w:pPr>
        <w:pStyle w:val="23"/>
        <w:numPr>
          <w:ilvl w:val="0"/>
          <w:numId w:val="2"/>
        </w:numPr>
        <w:spacing w:line="240" w:lineRule="auto"/>
        <w:ind w:firstLineChars="0"/>
        <w:rPr>
          <w:rFonts w:ascii="宋体" w:hAnsi="宋体" w:cs="宋体"/>
          <w:sz w:val="20"/>
          <w:szCs w:val="20"/>
        </w:rPr>
      </w:pPr>
      <w:r>
        <w:rPr>
          <w:rFonts w:hint="eastAsia" w:ascii="黑体" w:hAnsi="黑体" w:eastAsia="黑体" w:cs="黑体"/>
          <w:sz w:val="20"/>
          <w:szCs w:val="20"/>
        </w:rPr>
        <w:t>安装、升级、</w:t>
      </w:r>
      <w:r>
        <w:rPr>
          <w:rFonts w:ascii="黑体" w:hAnsi="黑体" w:eastAsia="黑体" w:cs="黑体"/>
          <w:sz w:val="20"/>
          <w:szCs w:val="20"/>
        </w:rPr>
        <w:t>卸载</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系统只可以由通心络科（河北）科技有限公司培训的人员安装、升级。对医院机构人员的培训在安装过程中进行。安装所需要的最小磁盘空间为</w:t>
      </w:r>
      <w:r>
        <w:rPr>
          <w:rFonts w:ascii="宋体" w:hAnsi="宋体" w:cs="宋体"/>
          <w:sz w:val="20"/>
          <w:szCs w:val="20"/>
        </w:rPr>
        <w:t>2</w:t>
      </w:r>
      <w:r>
        <w:rPr>
          <w:rFonts w:hint="eastAsia" w:ascii="宋体" w:hAnsi="宋体" w:cs="宋体"/>
          <w:sz w:val="20"/>
          <w:szCs w:val="20"/>
        </w:rPr>
        <w:t>GB。</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软件可使用</w:t>
      </w:r>
      <w:r>
        <w:rPr>
          <w:rFonts w:ascii="宋体" w:hAnsi="宋体" w:cs="宋体"/>
          <w:sz w:val="20"/>
          <w:szCs w:val="20"/>
        </w:rPr>
        <w:t>windows通用卸载方式</w:t>
      </w:r>
      <w:r>
        <w:rPr>
          <w:rFonts w:hint="eastAsia" w:ascii="宋体" w:hAnsi="宋体" w:cs="宋体"/>
          <w:sz w:val="20"/>
          <w:szCs w:val="20"/>
        </w:rPr>
        <w:t>来</w:t>
      </w:r>
      <w:r>
        <w:rPr>
          <w:rFonts w:ascii="宋体" w:hAnsi="宋体" w:cs="宋体"/>
          <w:sz w:val="20"/>
          <w:szCs w:val="20"/>
        </w:rPr>
        <w:t>卸载</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软件授权</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本软件采取账号密码授权的方式预防版权侵犯。</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改变系统设定</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系统是预先配置的，这些设定只可以由经过本公司培训的人员进行修改，不当修改可能会导致严重的软件失效。</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数据类型和安全级别</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包括心电原始数据、分析结果文件、报告、患者信息等。</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软件信息安全级别安装从高到低分为：ABCD四个等级。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A:患者姓名、身份证号、患者报告。</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B:患者性别、年龄。</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C:心电原始数据。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D:分析文件。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兼容性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软件完成预期用途所必备的医疗器械硬件为通心络科（河北）科技有限公司生产的十二导联动态心电记录仪。</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软件通过</w:t>
      </w:r>
      <w:r>
        <w:rPr>
          <w:rFonts w:ascii="宋体" w:hAnsi="宋体" w:cs="宋体"/>
          <w:sz w:val="20"/>
          <w:szCs w:val="20"/>
        </w:rPr>
        <w:t>HTTP协议与服务器进行数据交互，心电文件存储格式为.ecg，分析文件存储格式为.rlt、.ffg。</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该软件生成的报告可导出为</w:t>
      </w:r>
      <w:r>
        <w:rPr>
          <w:rFonts w:ascii="宋体" w:hAnsi="宋体" w:cs="宋体"/>
          <w:sz w:val="20"/>
          <w:szCs w:val="20"/>
        </w:rPr>
        <w:t>Excel文件、Word文件和PDF文件，可通过标准通用型的Excel阅读器、Word文件阅读器和PDF文件阅读器打开。</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新版本兼容旧版本的数据。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心电文件</w:t>
      </w:r>
      <w:r>
        <w:rPr>
          <w:rFonts w:ascii="宋体" w:hAnsi="宋体" w:cs="宋体"/>
          <w:sz w:val="20"/>
          <w:szCs w:val="20"/>
        </w:rPr>
        <w:t>.ecg、分析文件.rlt、片段图文件.ffg以二进制形式存储。</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网络流</w:t>
      </w:r>
      <w:r>
        <w:rPr>
          <w:rFonts w:ascii="宋体" w:hAnsi="宋体" w:cs="宋体"/>
          <w:sz w:val="20"/>
          <w:szCs w:val="20"/>
        </w:rPr>
        <w:t>http获取患者基本信息。</w:t>
      </w:r>
    </w:p>
    <w:p>
      <w:pPr>
        <w:pStyle w:val="23"/>
        <w:spacing w:line="240" w:lineRule="auto"/>
        <w:ind w:left="1260" w:firstLine="0" w:firstLineChars="0"/>
        <w:rPr>
          <w:rFonts w:ascii="宋体" w:hAnsi="宋体" w:cs="宋体"/>
          <w:sz w:val="20"/>
          <w:szCs w:val="20"/>
        </w:rPr>
      </w:pPr>
      <w:r>
        <w:rPr>
          <w:rFonts w:ascii="宋体" w:hAnsi="宋体" w:cs="宋体"/>
          <w:sz w:val="20"/>
          <w:szCs w:val="20"/>
        </w:rPr>
        <w:t>.json以文本形式存储</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备份与</w:t>
      </w:r>
      <w:r>
        <w:rPr>
          <w:rFonts w:ascii="黑体" w:hAnsi="黑体" w:eastAsia="黑体" w:cs="黑体"/>
          <w:sz w:val="20"/>
          <w:szCs w:val="20"/>
        </w:rPr>
        <w:t>恢复</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本机备份时，可以通过记录列表界面的【选择数据文件】按钮，查看到文件当前保存的路径。手动找到该路径，复制备份保存到要保存的地方。想恢复时，再将备份复制到原路径下即可。</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服务器备份方式：每天定时备份，保存数据文件。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特定软硬件</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该软件运行所依赖的特定硬件为</w:t>
      </w:r>
      <w:r>
        <w:rPr>
          <w:rFonts w:ascii="宋体" w:hAnsi="宋体" w:cs="宋体"/>
          <w:sz w:val="20"/>
          <w:szCs w:val="20"/>
        </w:rPr>
        <w:t xml:space="preserve"> 通心络科（河北）科技有限公司生产的十二导联动态心电记录仪</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资料提供</w:t>
      </w:r>
    </w:p>
    <w:p>
      <w:pPr>
        <w:pStyle w:val="23"/>
        <w:spacing w:line="240" w:lineRule="auto"/>
        <w:ind w:left="1260" w:firstLine="0" w:firstLineChars="0"/>
        <w:rPr>
          <w:rFonts w:ascii="宋体" w:hAnsi="宋体" w:cs="宋体"/>
          <w:sz w:val="20"/>
          <w:szCs w:val="20"/>
        </w:rPr>
      </w:pPr>
      <w:r>
        <w:rPr>
          <w:rFonts w:ascii="宋体" w:hAnsi="宋体" w:cs="宋体"/>
          <w:sz w:val="20"/>
          <w:szCs w:val="20"/>
        </w:rPr>
        <w:t>安装光盘</w:t>
      </w:r>
      <w:r>
        <w:rPr>
          <w:rFonts w:hint="eastAsia" w:ascii="宋体" w:hAnsi="宋体" w:cs="宋体"/>
          <w:sz w:val="20"/>
          <w:szCs w:val="20"/>
        </w:rPr>
        <w:t>中附带说明书</w:t>
      </w:r>
      <w:r>
        <w:rPr>
          <w:rFonts w:ascii="宋体" w:hAnsi="宋体" w:cs="宋体"/>
          <w:sz w:val="20"/>
          <w:szCs w:val="20"/>
        </w:rPr>
        <w:t>电子版</w:t>
      </w:r>
      <w:r>
        <w:rPr>
          <w:rFonts w:hint="eastAsia" w:ascii="宋体" w:hAnsi="宋体" w:cs="宋体"/>
          <w:sz w:val="20"/>
          <w:szCs w:val="20"/>
        </w:rPr>
        <w:t>，用户</w:t>
      </w:r>
      <w:r>
        <w:rPr>
          <w:rFonts w:ascii="宋体" w:hAnsi="宋体" w:cs="宋体"/>
          <w:sz w:val="20"/>
          <w:szCs w:val="20"/>
        </w:rPr>
        <w:t>可自行打印。</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可靠性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1）磁盘空间小于200MB或总存储空间的1%时进行提示。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2）网络中断后，继续使用软件会弹出网络故障的提示。网络恢复后，可以正常使用。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3）本地文件丢失，服务器文件不会受到影响，可以重新下载原始心电数据局，如果分析文件和报告已经上传至服务器，也可以重新下载。重要本地数据还可以进行手动备份，需要恢复时，放回原文件路径即可。</w:t>
      </w:r>
    </w:p>
    <w:p>
      <w:pPr>
        <w:pStyle w:val="23"/>
        <w:spacing w:line="240" w:lineRule="auto"/>
        <w:ind w:left="1260" w:firstLine="0" w:firstLineChars="0"/>
        <w:rPr>
          <w:del w:id="1888" w:author="小多" w:date="2020-09-23T16:39:59Z"/>
          <w:rFonts w:ascii="宋体" w:hAnsi="宋体" w:cs="宋体"/>
          <w:sz w:val="20"/>
          <w:szCs w:val="20"/>
        </w:rPr>
      </w:pPr>
    </w:p>
    <w:p>
      <w:pPr>
        <w:pStyle w:val="23"/>
        <w:spacing w:line="240" w:lineRule="auto"/>
        <w:ind w:left="1260" w:firstLine="0" w:firstLineChars="0"/>
        <w:rPr>
          <w:del w:id="1889" w:author="小多" w:date="2020-09-23T16:40:00Z"/>
          <w:rFonts w:ascii="宋体" w:hAnsi="宋体" w:cs="宋体"/>
          <w:sz w:val="20"/>
          <w:szCs w:val="20"/>
        </w:rPr>
      </w:pPr>
    </w:p>
    <w:p>
      <w:pPr>
        <w:pStyle w:val="23"/>
        <w:numPr>
          <w:ilvl w:val="255"/>
          <w:numId w:val="0"/>
        </w:numPr>
        <w:ind w:firstLine="301" w:firstLineChars="100"/>
        <w:rPr>
          <w:del w:id="1890" w:author="小多" w:date="2020-09-23T16:43:16Z"/>
          <w:rFonts w:ascii="黑体" w:hAnsi="宋体" w:eastAsia="黑体" w:cs="黑体"/>
          <w:b/>
          <w:bCs/>
          <w:color w:val="000000"/>
          <w:kern w:val="0"/>
          <w:sz w:val="30"/>
          <w:szCs w:val="30"/>
          <w:lang w:bidi="ar"/>
        </w:rPr>
      </w:pPr>
      <w:del w:id="1891" w:author="小多" w:date="2020-09-23T16:43:16Z">
        <w:r>
          <w:rPr>
            <w:rFonts w:hint="eastAsia" w:ascii="黑体" w:hAnsi="宋体" w:eastAsia="黑体" w:cs="黑体"/>
            <w:b/>
            <w:bCs/>
            <w:color w:val="000000"/>
            <w:kern w:val="0"/>
            <w:sz w:val="30"/>
            <w:szCs w:val="30"/>
            <w:lang w:bidi="ar"/>
          </w:rPr>
          <w:delText>术语：</w:delText>
        </w:r>
      </w:del>
    </w:p>
    <w:p>
      <w:pPr>
        <w:spacing w:line="240" w:lineRule="exact"/>
        <w:ind w:firstLine="380"/>
        <w:jc w:val="left"/>
        <w:rPr>
          <w:del w:id="1892" w:author="小多" w:date="2020-09-23T16:43:16Z"/>
          <w:rFonts w:ascii="宋体" w:hAnsi="宋体" w:cs="宋体"/>
          <w:sz w:val="20"/>
          <w:szCs w:val="20"/>
        </w:rPr>
      </w:pPr>
      <w:del w:id="1893" w:author="小多" w:date="2020-09-23T16:43:16Z">
        <w:r>
          <w:rPr>
            <w:rFonts w:hint="eastAsia" w:ascii="新宋体" w:hAnsi="新宋体" w:eastAsia="新宋体"/>
            <w:color w:val="000000"/>
            <w:sz w:val="19"/>
          </w:rPr>
          <w:delText xml:space="preserve">          </w:delText>
        </w:r>
      </w:del>
      <w:del w:id="1894" w:author="小多" w:date="2020-09-23T16:43:16Z">
        <w:r>
          <w:rPr>
            <w:rFonts w:hint="eastAsia" w:ascii="宋体" w:hAnsi="宋体" w:cs="宋体"/>
            <w:sz w:val="20"/>
            <w:szCs w:val="20"/>
          </w:rPr>
          <w:delText xml:space="preserve">   窦性心搏（N） </w:delText>
        </w:r>
      </w:del>
    </w:p>
    <w:p>
      <w:pPr>
        <w:spacing w:line="240" w:lineRule="exact"/>
        <w:ind w:firstLine="400"/>
        <w:jc w:val="left"/>
        <w:rPr>
          <w:del w:id="1895" w:author="小多" w:date="2020-09-23T16:43:16Z"/>
          <w:rFonts w:ascii="宋体" w:hAnsi="宋体" w:cs="宋体"/>
          <w:sz w:val="20"/>
          <w:szCs w:val="20"/>
        </w:rPr>
      </w:pPr>
      <w:del w:id="1896" w:author="小多" w:date="2020-09-23T16:43:16Z">
        <w:r>
          <w:rPr>
            <w:rFonts w:hint="eastAsia" w:ascii="宋体" w:hAnsi="宋体" w:cs="宋体"/>
            <w:sz w:val="20"/>
            <w:szCs w:val="20"/>
          </w:rPr>
          <w:delText xml:space="preserve">            房性心搏（A）</w:delText>
        </w:r>
      </w:del>
    </w:p>
    <w:p>
      <w:pPr>
        <w:spacing w:line="240" w:lineRule="exact"/>
        <w:ind w:firstLine="400"/>
        <w:jc w:val="left"/>
        <w:rPr>
          <w:del w:id="1897" w:author="小多" w:date="2020-09-23T16:43:16Z"/>
          <w:rFonts w:ascii="宋体" w:hAnsi="宋体" w:cs="宋体"/>
          <w:sz w:val="20"/>
          <w:szCs w:val="20"/>
        </w:rPr>
      </w:pPr>
      <w:del w:id="1898" w:author="小多" w:date="2020-09-23T16:43:16Z">
        <w:r>
          <w:rPr>
            <w:rFonts w:hint="eastAsia" w:ascii="宋体" w:hAnsi="宋体" w:cs="宋体"/>
            <w:sz w:val="20"/>
            <w:szCs w:val="20"/>
          </w:rPr>
          <w:delText xml:space="preserve">            交界性心搏（J） </w:delText>
        </w:r>
      </w:del>
    </w:p>
    <w:p>
      <w:pPr>
        <w:spacing w:line="240" w:lineRule="exact"/>
        <w:ind w:firstLine="400"/>
        <w:jc w:val="left"/>
        <w:rPr>
          <w:del w:id="1899" w:author="小多" w:date="2020-09-23T16:43:16Z"/>
          <w:rFonts w:ascii="宋体" w:hAnsi="宋体" w:cs="宋体"/>
          <w:sz w:val="20"/>
          <w:szCs w:val="20"/>
        </w:rPr>
      </w:pPr>
      <w:del w:id="1900" w:author="小多" w:date="2020-09-23T16:43:16Z">
        <w:r>
          <w:rPr>
            <w:rFonts w:hint="eastAsia" w:ascii="宋体" w:hAnsi="宋体" w:cs="宋体"/>
            <w:sz w:val="20"/>
            <w:szCs w:val="20"/>
          </w:rPr>
          <w:delText xml:space="preserve">            室上性心搏（S） </w:delText>
        </w:r>
      </w:del>
    </w:p>
    <w:p>
      <w:pPr>
        <w:spacing w:line="240" w:lineRule="exact"/>
        <w:ind w:firstLine="400"/>
        <w:jc w:val="left"/>
        <w:rPr>
          <w:del w:id="1901" w:author="小多" w:date="2020-09-23T16:43:16Z"/>
          <w:rFonts w:ascii="宋体" w:hAnsi="宋体" w:cs="宋体"/>
          <w:sz w:val="20"/>
          <w:szCs w:val="20"/>
        </w:rPr>
      </w:pPr>
      <w:del w:id="1902" w:author="小多" w:date="2020-09-23T16:43:16Z">
        <w:r>
          <w:rPr>
            <w:rFonts w:hint="eastAsia" w:ascii="宋体" w:hAnsi="宋体" w:cs="宋体"/>
            <w:sz w:val="20"/>
            <w:szCs w:val="20"/>
          </w:rPr>
          <w:delText xml:space="preserve">            室性心搏（V）</w:delText>
        </w:r>
      </w:del>
    </w:p>
    <w:p>
      <w:pPr>
        <w:spacing w:line="240" w:lineRule="exact"/>
        <w:ind w:firstLine="400"/>
        <w:jc w:val="left"/>
        <w:rPr>
          <w:del w:id="1903" w:author="小多" w:date="2020-09-23T16:43:16Z"/>
          <w:rFonts w:ascii="宋体" w:hAnsi="宋体" w:cs="宋体"/>
          <w:sz w:val="20"/>
          <w:szCs w:val="20"/>
        </w:rPr>
      </w:pPr>
      <w:del w:id="1904" w:author="小多" w:date="2020-09-23T16:43:16Z">
        <w:r>
          <w:rPr>
            <w:rFonts w:hint="eastAsia" w:ascii="宋体" w:hAnsi="宋体" w:cs="宋体"/>
            <w:sz w:val="20"/>
            <w:szCs w:val="20"/>
          </w:rPr>
          <w:delText xml:space="preserve">            房扑（AF）</w:delText>
        </w:r>
      </w:del>
    </w:p>
    <w:p>
      <w:pPr>
        <w:spacing w:line="240" w:lineRule="exact"/>
        <w:ind w:firstLine="400"/>
        <w:jc w:val="left"/>
        <w:rPr>
          <w:del w:id="1905" w:author="小多" w:date="2020-09-23T16:43:16Z"/>
          <w:rFonts w:ascii="宋体" w:hAnsi="宋体" w:cs="宋体"/>
          <w:sz w:val="20"/>
          <w:szCs w:val="20"/>
        </w:rPr>
      </w:pPr>
      <w:del w:id="1906" w:author="小多" w:date="2020-09-23T16:43:16Z">
        <w:r>
          <w:rPr>
            <w:rFonts w:hint="eastAsia" w:ascii="宋体" w:hAnsi="宋体" w:cs="宋体"/>
            <w:sz w:val="20"/>
            <w:szCs w:val="20"/>
          </w:rPr>
          <w:delText xml:space="preserve">            房颤（Af）</w:delText>
        </w:r>
      </w:del>
    </w:p>
    <w:p>
      <w:pPr>
        <w:spacing w:line="240" w:lineRule="exact"/>
        <w:ind w:firstLine="400"/>
        <w:jc w:val="left"/>
        <w:rPr>
          <w:del w:id="1907" w:author="小多" w:date="2020-09-23T16:43:16Z"/>
          <w:rFonts w:ascii="宋体" w:hAnsi="宋体" w:cs="宋体"/>
          <w:sz w:val="20"/>
          <w:szCs w:val="20"/>
        </w:rPr>
      </w:pPr>
      <w:del w:id="1908" w:author="小多" w:date="2020-09-23T16:43:16Z">
        <w:r>
          <w:rPr>
            <w:rFonts w:hint="eastAsia" w:ascii="宋体" w:hAnsi="宋体" w:cs="宋体"/>
            <w:sz w:val="20"/>
            <w:szCs w:val="20"/>
          </w:rPr>
          <w:delText xml:space="preserve">            室扑（VF）</w:delText>
        </w:r>
      </w:del>
    </w:p>
    <w:p>
      <w:pPr>
        <w:spacing w:line="240" w:lineRule="exact"/>
        <w:ind w:firstLine="400"/>
        <w:jc w:val="left"/>
        <w:rPr>
          <w:del w:id="1909" w:author="小多" w:date="2020-09-23T16:43:16Z"/>
          <w:rFonts w:ascii="宋体" w:hAnsi="宋体" w:cs="宋体"/>
          <w:sz w:val="20"/>
          <w:szCs w:val="20"/>
        </w:rPr>
      </w:pPr>
      <w:del w:id="1910" w:author="小多" w:date="2020-09-23T16:43:16Z">
        <w:r>
          <w:rPr>
            <w:rFonts w:hint="eastAsia" w:ascii="宋体" w:hAnsi="宋体" w:cs="宋体"/>
            <w:sz w:val="20"/>
            <w:szCs w:val="20"/>
          </w:rPr>
          <w:delText xml:space="preserve">            室颤（Vf）</w:delText>
        </w:r>
      </w:del>
    </w:p>
    <w:p>
      <w:pPr>
        <w:spacing w:line="240" w:lineRule="exact"/>
        <w:ind w:firstLine="400"/>
        <w:jc w:val="left"/>
        <w:rPr>
          <w:del w:id="1911" w:author="小多" w:date="2020-09-23T16:43:16Z"/>
          <w:rFonts w:ascii="宋体" w:hAnsi="宋体" w:cs="宋体"/>
          <w:sz w:val="20"/>
          <w:szCs w:val="20"/>
        </w:rPr>
      </w:pPr>
      <w:del w:id="1912" w:author="小多" w:date="2020-09-23T16:43:16Z">
        <w:r>
          <w:rPr>
            <w:rFonts w:hint="eastAsia" w:ascii="宋体" w:hAnsi="宋体" w:cs="宋体"/>
            <w:sz w:val="20"/>
            <w:szCs w:val="20"/>
          </w:rPr>
          <w:delText xml:space="preserve">            伪差（X） </w:delText>
        </w:r>
      </w:del>
    </w:p>
    <w:p>
      <w:pPr>
        <w:spacing w:line="240" w:lineRule="exact"/>
        <w:ind w:firstLine="400"/>
        <w:jc w:val="left"/>
        <w:rPr>
          <w:del w:id="1913" w:author="小多" w:date="2020-09-23T16:43:16Z"/>
          <w:rFonts w:ascii="宋体" w:hAnsi="宋体" w:cs="宋体"/>
          <w:sz w:val="20"/>
          <w:szCs w:val="20"/>
        </w:rPr>
      </w:pPr>
      <w:del w:id="1914" w:author="小多" w:date="2020-09-23T16:43:16Z">
        <w:r>
          <w:rPr>
            <w:rFonts w:hint="eastAsia" w:ascii="宋体" w:hAnsi="宋体" w:cs="宋体"/>
            <w:sz w:val="20"/>
            <w:szCs w:val="20"/>
          </w:rPr>
          <w:delText xml:space="preserve">            起搏（I） </w:delText>
        </w:r>
      </w:del>
    </w:p>
    <w:p>
      <w:pPr>
        <w:spacing w:line="240" w:lineRule="exact"/>
        <w:ind w:firstLine="400"/>
        <w:jc w:val="left"/>
        <w:rPr>
          <w:del w:id="1915" w:author="小多" w:date="2020-09-23T16:43:16Z"/>
          <w:rFonts w:ascii="宋体" w:hAnsi="宋体" w:cs="宋体"/>
          <w:sz w:val="20"/>
          <w:szCs w:val="20"/>
        </w:rPr>
      </w:pPr>
      <w:del w:id="1916" w:author="小多" w:date="2020-09-23T16:43:16Z">
        <w:r>
          <w:rPr>
            <w:rFonts w:hint="eastAsia" w:ascii="宋体" w:hAnsi="宋体" w:cs="宋体"/>
            <w:sz w:val="20"/>
            <w:szCs w:val="20"/>
          </w:rPr>
          <w:delText xml:space="preserve">            未知类型（W）</w:delText>
        </w:r>
      </w:del>
    </w:p>
    <w:p>
      <w:pPr>
        <w:spacing w:line="240" w:lineRule="exact"/>
        <w:ind w:firstLine="400"/>
        <w:jc w:val="left"/>
        <w:rPr>
          <w:del w:id="1917" w:author="小多" w:date="2020-09-23T16:43:16Z"/>
          <w:rFonts w:ascii="宋体" w:hAnsi="宋体" w:cs="宋体"/>
          <w:sz w:val="20"/>
          <w:szCs w:val="20"/>
        </w:rPr>
      </w:pPr>
      <w:del w:id="1918" w:author="小多" w:date="2020-09-23T16:43:16Z">
        <w:r>
          <w:rPr>
            <w:rFonts w:hint="eastAsia" w:ascii="宋体" w:hAnsi="宋体" w:cs="宋体"/>
            <w:sz w:val="20"/>
            <w:szCs w:val="20"/>
          </w:rPr>
          <w:delText xml:space="preserve">            长间（L）</w:delText>
        </w:r>
      </w:del>
    </w:p>
    <w:p>
      <w:pPr>
        <w:spacing w:line="240" w:lineRule="exact"/>
        <w:ind w:firstLine="400"/>
        <w:jc w:val="left"/>
        <w:rPr>
          <w:del w:id="1919" w:author="小多" w:date="2020-09-23T16:43:16Z"/>
          <w:rFonts w:ascii="宋体" w:hAnsi="宋体" w:cs="宋体"/>
          <w:sz w:val="20"/>
          <w:szCs w:val="20"/>
        </w:rPr>
      </w:pPr>
      <w:del w:id="1920" w:author="小多" w:date="2020-09-23T16:43:16Z">
        <w:r>
          <w:rPr>
            <w:rFonts w:hint="eastAsia" w:ascii="宋体" w:hAnsi="宋体" w:cs="宋体"/>
            <w:sz w:val="20"/>
            <w:szCs w:val="20"/>
          </w:rPr>
          <w:delText xml:space="preserve">            停博（Asy） </w:delText>
        </w:r>
      </w:del>
    </w:p>
    <w:p>
      <w:pPr>
        <w:spacing w:line="240" w:lineRule="exact"/>
        <w:ind w:firstLine="400"/>
        <w:jc w:val="left"/>
        <w:rPr>
          <w:del w:id="1921" w:author="小多" w:date="2020-09-23T16:43:16Z"/>
          <w:rFonts w:ascii="宋体" w:hAnsi="宋体" w:cs="宋体"/>
          <w:sz w:val="20"/>
          <w:szCs w:val="20"/>
        </w:rPr>
      </w:pPr>
      <w:del w:id="1922" w:author="小多" w:date="2020-09-23T16:43:16Z">
        <w:r>
          <w:rPr>
            <w:rFonts w:hint="eastAsia" w:ascii="宋体" w:hAnsi="宋体" w:cs="宋体"/>
            <w:sz w:val="20"/>
            <w:szCs w:val="20"/>
          </w:rPr>
          <w:delText xml:space="preserve">            心房起搏（aP）</w:delText>
        </w:r>
      </w:del>
    </w:p>
    <w:p>
      <w:pPr>
        <w:spacing w:line="240" w:lineRule="exact"/>
        <w:ind w:firstLine="400"/>
        <w:jc w:val="left"/>
        <w:rPr>
          <w:del w:id="1923" w:author="小多" w:date="2020-09-23T16:43:16Z"/>
          <w:rFonts w:ascii="宋体" w:hAnsi="宋体" w:cs="宋体"/>
          <w:sz w:val="20"/>
          <w:szCs w:val="20"/>
        </w:rPr>
      </w:pPr>
      <w:del w:id="1924" w:author="小多" w:date="2020-09-23T16:43:16Z">
        <w:r>
          <w:rPr>
            <w:rFonts w:hint="eastAsia" w:ascii="宋体" w:hAnsi="宋体" w:cs="宋体"/>
            <w:sz w:val="20"/>
            <w:szCs w:val="20"/>
          </w:rPr>
          <w:delText xml:space="preserve">            心室起搏（vP）</w:delText>
        </w:r>
      </w:del>
    </w:p>
    <w:p>
      <w:pPr>
        <w:spacing w:line="240" w:lineRule="exact"/>
        <w:ind w:firstLine="400"/>
        <w:jc w:val="left"/>
        <w:rPr>
          <w:del w:id="1925" w:author="小多" w:date="2020-09-23T16:43:16Z"/>
          <w:rFonts w:ascii="宋体" w:hAnsi="宋体" w:cs="宋体"/>
          <w:sz w:val="20"/>
          <w:szCs w:val="20"/>
        </w:rPr>
      </w:pPr>
      <w:del w:id="1926" w:author="小多" w:date="2020-09-23T16:43:16Z">
        <w:r>
          <w:rPr>
            <w:rFonts w:hint="eastAsia" w:ascii="宋体" w:hAnsi="宋体" w:cs="宋体"/>
            <w:sz w:val="20"/>
            <w:szCs w:val="20"/>
          </w:rPr>
          <w:delText xml:space="preserve">            房室起搏（avP）</w:delText>
        </w:r>
      </w:del>
    </w:p>
    <w:p>
      <w:pPr>
        <w:spacing w:line="240" w:lineRule="exact"/>
        <w:ind w:firstLine="400"/>
        <w:jc w:val="left"/>
        <w:rPr>
          <w:del w:id="1927" w:author="小多" w:date="2020-09-23T16:43:16Z"/>
          <w:rFonts w:ascii="宋体" w:hAnsi="宋体" w:cs="宋体"/>
          <w:sz w:val="20"/>
          <w:szCs w:val="20"/>
        </w:rPr>
      </w:pPr>
      <w:del w:id="1928" w:author="小多" w:date="2020-09-23T16:43:16Z">
        <w:r>
          <w:rPr>
            <w:rFonts w:hint="eastAsia" w:ascii="宋体" w:hAnsi="宋体" w:cs="宋体"/>
            <w:sz w:val="20"/>
            <w:szCs w:val="20"/>
          </w:rPr>
          <w:delText xml:space="preserve">            起搏融合（fp）</w:delText>
        </w:r>
      </w:del>
    </w:p>
    <w:p>
      <w:pPr>
        <w:spacing w:line="240" w:lineRule="exact"/>
        <w:ind w:firstLine="400"/>
        <w:jc w:val="left"/>
        <w:rPr>
          <w:del w:id="1929" w:author="小多" w:date="2020-09-23T16:43:16Z"/>
          <w:rFonts w:ascii="宋体" w:hAnsi="宋体" w:cs="宋体"/>
          <w:sz w:val="20"/>
          <w:szCs w:val="20"/>
        </w:rPr>
      </w:pPr>
      <w:del w:id="1930" w:author="小多" w:date="2020-09-23T16:43:16Z">
        <w:r>
          <w:rPr>
            <w:rFonts w:hint="eastAsia" w:ascii="宋体" w:hAnsi="宋体" w:cs="宋体"/>
            <w:sz w:val="20"/>
            <w:szCs w:val="20"/>
          </w:rPr>
          <w:delText xml:space="preserve">            差传（Ab）</w:delText>
        </w:r>
      </w:del>
    </w:p>
    <w:p>
      <w:pPr>
        <w:spacing w:line="240" w:lineRule="exact"/>
        <w:ind w:firstLine="400"/>
        <w:jc w:val="left"/>
        <w:rPr>
          <w:del w:id="1931" w:author="小多" w:date="2020-09-23T16:43:16Z"/>
          <w:rFonts w:ascii="宋体" w:hAnsi="宋体" w:cs="宋体"/>
          <w:sz w:val="20"/>
          <w:szCs w:val="20"/>
        </w:rPr>
      </w:pPr>
      <w:del w:id="1932" w:author="小多" w:date="2020-09-23T16:43:16Z">
        <w:r>
          <w:rPr>
            <w:rFonts w:hint="eastAsia" w:ascii="宋体" w:hAnsi="宋体" w:cs="宋体"/>
            <w:sz w:val="20"/>
            <w:szCs w:val="20"/>
          </w:rPr>
          <w:delText xml:space="preserve">            束支（BBB）</w:delText>
        </w:r>
      </w:del>
    </w:p>
    <w:p>
      <w:pPr>
        <w:spacing w:line="240" w:lineRule="exact"/>
        <w:ind w:firstLine="400"/>
        <w:jc w:val="left"/>
        <w:rPr>
          <w:del w:id="1933" w:author="小多" w:date="2020-09-23T16:43:16Z"/>
          <w:rFonts w:ascii="宋体" w:hAnsi="宋体" w:cs="宋体"/>
          <w:sz w:val="20"/>
          <w:szCs w:val="20"/>
        </w:rPr>
      </w:pPr>
      <w:del w:id="1934" w:author="小多" w:date="2020-09-23T16:43:16Z">
        <w:r>
          <w:rPr>
            <w:rFonts w:hint="eastAsia" w:ascii="宋体" w:hAnsi="宋体" w:cs="宋体"/>
            <w:sz w:val="20"/>
            <w:szCs w:val="20"/>
          </w:rPr>
          <w:delText xml:space="preserve">            室性逸搏 （VES）</w:delText>
        </w:r>
      </w:del>
    </w:p>
    <w:p>
      <w:pPr>
        <w:spacing w:line="240" w:lineRule="exact"/>
        <w:ind w:firstLine="400"/>
        <w:jc w:val="left"/>
        <w:rPr>
          <w:del w:id="1935" w:author="小多" w:date="2020-09-23T16:43:16Z"/>
          <w:rFonts w:ascii="宋体" w:hAnsi="宋体" w:cs="宋体"/>
          <w:sz w:val="20"/>
          <w:szCs w:val="20"/>
        </w:rPr>
      </w:pPr>
      <w:del w:id="1936" w:author="小多" w:date="2020-09-23T16:43:16Z">
        <w:r>
          <w:rPr>
            <w:rFonts w:hint="eastAsia" w:ascii="宋体" w:hAnsi="宋体" w:cs="宋体"/>
            <w:sz w:val="20"/>
            <w:szCs w:val="20"/>
          </w:rPr>
          <w:delText xml:space="preserve">            房性逸搏（SES）</w:delText>
        </w:r>
      </w:del>
    </w:p>
    <w:p>
      <w:pPr>
        <w:spacing w:line="240" w:lineRule="exact"/>
        <w:ind w:firstLine="400"/>
        <w:jc w:val="left"/>
        <w:rPr>
          <w:del w:id="1937" w:author="小多" w:date="2020-09-23T16:43:16Z"/>
          <w:rFonts w:ascii="宋体" w:hAnsi="宋体" w:cs="宋体"/>
          <w:sz w:val="20"/>
          <w:szCs w:val="20"/>
        </w:rPr>
      </w:pPr>
      <w:del w:id="1938" w:author="小多" w:date="2020-09-23T16:43:16Z">
        <w:r>
          <w:rPr>
            <w:rFonts w:hint="eastAsia" w:ascii="宋体" w:hAnsi="宋体" w:cs="宋体"/>
            <w:sz w:val="20"/>
            <w:szCs w:val="20"/>
          </w:rPr>
          <w:delText xml:space="preserve">            交界性逸搏（JE）</w:delText>
        </w:r>
      </w:del>
    </w:p>
    <w:p>
      <w:pPr>
        <w:pStyle w:val="23"/>
        <w:numPr>
          <w:ilvl w:val="255"/>
          <w:numId w:val="0"/>
        </w:numPr>
        <w:spacing w:line="240" w:lineRule="exact"/>
        <w:ind w:left="1260"/>
        <w:rPr>
          <w:del w:id="1939" w:author="小多" w:date="2020-09-23T16:43:16Z"/>
          <w:rFonts w:ascii="宋体" w:hAnsi="宋体" w:cs="宋体"/>
          <w:sz w:val="20"/>
          <w:szCs w:val="20"/>
        </w:rPr>
      </w:pPr>
      <w:del w:id="1940" w:author="小多" w:date="2020-09-23T16:43:16Z">
        <w:r>
          <w:rPr>
            <w:rFonts w:hint="eastAsia" w:ascii="宋体" w:hAnsi="宋体" w:cs="宋体"/>
            <w:sz w:val="20"/>
            <w:szCs w:val="20"/>
          </w:rPr>
          <w:delText xml:space="preserve">   房早心室起搏 （SVP）</w:delText>
        </w:r>
      </w:del>
    </w:p>
    <w:p>
      <w:pPr>
        <w:pStyle w:val="23"/>
        <w:numPr>
          <w:ilvl w:val="255"/>
          <w:numId w:val="0"/>
        </w:numPr>
        <w:spacing w:line="240" w:lineRule="auto"/>
        <w:ind w:left="1260"/>
        <w:rPr>
          <w:del w:id="1941" w:author="小多" w:date="2020-09-23T16:43:20Z"/>
          <w:rFonts w:ascii="宋体" w:hAnsi="宋体" w:cs="宋体"/>
          <w:sz w:val="20"/>
          <w:szCs w:val="20"/>
        </w:rPr>
      </w:pPr>
    </w:p>
    <w:p>
      <w:pPr>
        <w:pStyle w:val="23"/>
        <w:numPr>
          <w:ilvl w:val="255"/>
          <w:numId w:val="0"/>
        </w:numPr>
        <w:spacing w:line="240" w:lineRule="auto"/>
        <w:ind w:left="1260"/>
        <w:rPr>
          <w:del w:id="1942" w:author="小多" w:date="2020-09-23T16:43:20Z"/>
          <w:rFonts w:ascii="宋体" w:hAnsi="宋体" w:cs="宋体"/>
          <w:sz w:val="20"/>
          <w:szCs w:val="20"/>
        </w:rPr>
      </w:pPr>
    </w:p>
    <w:p>
      <w:pPr>
        <w:pStyle w:val="23"/>
        <w:numPr>
          <w:ilvl w:val="255"/>
          <w:numId w:val="0"/>
        </w:numPr>
        <w:spacing w:line="240" w:lineRule="auto"/>
        <w:ind w:left="0" w:firstLine="301" w:firstLineChars="100"/>
        <w:rPr>
          <w:ins w:id="1943" w:author="张霄恒（弓雨心）" w:date="2020-09-18T16:04:07Z"/>
          <w:rFonts w:hint="eastAsia" w:ascii="黑体" w:hAnsi="宋体" w:eastAsia="黑体" w:cs="黑体"/>
          <w:b/>
          <w:bCs/>
          <w:color w:val="000000"/>
          <w:kern w:val="0"/>
          <w:sz w:val="30"/>
          <w:szCs w:val="30"/>
          <w:lang w:bidi="ar"/>
        </w:rPr>
      </w:pPr>
      <w:ins w:id="1944" w:author="张霄恒（弓雨心）" w:date="2020-09-18T16:04:07Z">
        <w:r>
          <w:rPr>
            <w:rFonts w:hint="eastAsia" w:ascii="黑体" w:hAnsi="宋体" w:eastAsia="黑体" w:cs="黑体"/>
            <w:b/>
            <w:bCs/>
            <w:color w:val="000000"/>
            <w:kern w:val="0"/>
            <w:sz w:val="30"/>
            <w:szCs w:val="30"/>
            <w:lang w:bidi="ar"/>
          </w:rPr>
          <w:t>运输和贮存环境限制条件：</w:t>
        </w:r>
      </w:ins>
    </w:p>
    <w:p>
      <w:pPr>
        <w:pStyle w:val="23"/>
        <w:numPr>
          <w:ilvl w:val="0"/>
          <w:numId w:val="3"/>
          <w:ins w:id="1945" w:author="20191115" w:date="2020-09-18T16:32:21Z"/>
        </w:numPr>
        <w:spacing w:line="240" w:lineRule="auto"/>
        <w:ind w:left="0" w:firstLine="550" w:firstLineChars="275"/>
        <w:rPr>
          <w:ins w:id="1946" w:author="20191115" w:date="2020-09-18T16:32:21Z"/>
          <w:rFonts w:hint="eastAsia" w:ascii="宋体" w:hAnsi="宋体" w:cs="宋体"/>
          <w:sz w:val="20"/>
          <w:szCs w:val="20"/>
          <w:lang w:bidi="ar"/>
        </w:rPr>
      </w:pPr>
      <w:ins w:id="1947" w:author="20191115" w:date="2020-09-18T16:32:32Z">
        <w:r>
          <w:rPr>
            <w:rFonts w:hint="eastAsia" w:ascii="宋体" w:hAnsi="宋体" w:cs="宋体"/>
            <w:sz w:val="20"/>
            <w:szCs w:val="20"/>
            <w:lang w:val="en-US" w:eastAsia="zh-CN" w:bidi="ar"/>
          </w:rPr>
          <w:t>产品</w:t>
        </w:r>
      </w:ins>
      <w:ins w:id="1948" w:author="20191115" w:date="2020-09-18T16:32:33Z">
        <w:r>
          <w:rPr>
            <w:rFonts w:hint="eastAsia" w:ascii="宋体" w:hAnsi="宋体" w:cs="宋体"/>
            <w:sz w:val="20"/>
            <w:szCs w:val="20"/>
            <w:lang w:val="en-US" w:eastAsia="zh-CN" w:bidi="ar"/>
          </w:rPr>
          <w:t>应</w:t>
        </w:r>
      </w:ins>
      <w:ins w:id="1949" w:author="20191115" w:date="2020-09-18T16:32:04Z">
        <w:r>
          <w:rPr>
            <w:rFonts w:hint="eastAsia" w:ascii="宋体" w:hAnsi="宋体" w:cs="宋体"/>
            <w:sz w:val="20"/>
            <w:szCs w:val="20"/>
            <w:lang w:bidi="ar"/>
          </w:rPr>
          <w:t>避免高湿、高温、直射阳光和灰尘。</w:t>
        </w:r>
      </w:ins>
    </w:p>
    <w:p>
      <w:pPr>
        <w:pStyle w:val="23"/>
        <w:numPr>
          <w:ilvl w:val="0"/>
          <w:numId w:val="3"/>
          <w:ins w:id="1950" w:author="20191115" w:date="2020-09-18T16:32:21Z"/>
        </w:numPr>
        <w:spacing w:line="240" w:lineRule="auto"/>
        <w:ind w:left="0" w:firstLine="550" w:firstLineChars="275"/>
        <w:rPr>
          <w:ins w:id="1951" w:author="20191115" w:date="2020-09-18T16:21:52Z"/>
          <w:rFonts w:hint="default" w:ascii="宋体" w:hAnsi="宋体" w:cs="宋体"/>
          <w:sz w:val="20"/>
          <w:szCs w:val="20"/>
          <w:lang w:val="en-US" w:eastAsia="zh-CN" w:bidi="ar"/>
        </w:rPr>
      </w:pPr>
      <w:ins w:id="1952" w:author="20191115" w:date="2020-09-18T16:32:23Z">
        <w:r>
          <w:rPr>
            <w:rFonts w:hint="default" w:ascii="宋体" w:hAnsi="宋体" w:cs="宋体"/>
            <w:sz w:val="20"/>
            <w:szCs w:val="20"/>
            <w:lang w:val="en-US" w:eastAsia="zh-CN" w:bidi="ar"/>
          </w:rPr>
          <w:t>不要用力压撞</w:t>
        </w:r>
      </w:ins>
      <w:ins w:id="1953" w:author="20191115" w:date="2020-09-18T16:32:25Z">
        <w:r>
          <w:rPr>
            <w:rFonts w:hint="eastAsia" w:ascii="宋体" w:hAnsi="宋体" w:cs="宋体"/>
            <w:sz w:val="20"/>
            <w:szCs w:val="20"/>
            <w:lang w:val="en-US" w:eastAsia="zh-CN" w:bidi="ar"/>
          </w:rPr>
          <w:t>产品</w:t>
        </w:r>
      </w:ins>
      <w:ins w:id="1954" w:author="20191115" w:date="2020-09-18T16:32:26Z">
        <w:r>
          <w:rPr>
            <w:rFonts w:hint="eastAsia" w:ascii="宋体" w:hAnsi="宋体" w:cs="宋体"/>
            <w:sz w:val="20"/>
            <w:szCs w:val="20"/>
            <w:lang w:val="en-US" w:eastAsia="zh-CN" w:bidi="ar"/>
          </w:rPr>
          <w:t>。</w:t>
        </w:r>
      </w:ins>
    </w:p>
    <w:p>
      <w:pPr>
        <w:pStyle w:val="23"/>
        <w:numPr>
          <w:ilvl w:val="255"/>
          <w:numId w:val="0"/>
        </w:numPr>
        <w:spacing w:line="240" w:lineRule="auto"/>
        <w:ind w:firstLine="301" w:firstLineChars="100"/>
        <w:rPr>
          <w:ins w:id="1956" w:author="小多" w:date="2020-09-23T16:40:25Z"/>
          <w:rFonts w:hint="eastAsia" w:ascii="黑体" w:hAnsi="宋体" w:eastAsia="黑体" w:cs="黑体"/>
          <w:b/>
          <w:bCs/>
          <w:color w:val="000000"/>
          <w:kern w:val="0"/>
          <w:sz w:val="30"/>
          <w:szCs w:val="30"/>
          <w:lang w:bidi="ar"/>
        </w:rPr>
        <w:pPrChange w:id="1955" w:author="小多" w:date="2020-09-23T16:40:16Z">
          <w:pPr>
            <w:ind w:firstLine="0" w:firstLineChars="0"/>
          </w:pPr>
        </w:pPrChange>
      </w:pPr>
      <w:ins w:id="1957" w:author="小多" w:date="2020-09-23T16:40:22Z">
        <w:r>
          <w:rPr>
            <w:rFonts w:hint="eastAsia" w:ascii="黑体" w:hAnsi="宋体" w:eastAsia="黑体" w:cs="黑体"/>
            <w:b/>
            <w:bCs/>
            <w:color w:val="000000"/>
            <w:kern w:val="0"/>
            <w:sz w:val="30"/>
            <w:szCs w:val="30"/>
            <w:lang w:val="en-US" w:eastAsia="zh-CN" w:bidi="ar"/>
          </w:rPr>
          <w:t>禁忌症</w:t>
        </w:r>
      </w:ins>
      <w:ins w:id="1958" w:author="小多" w:date="2020-09-23T16:40:12Z">
        <w:r>
          <w:rPr>
            <w:rFonts w:hint="eastAsia" w:ascii="黑体" w:hAnsi="宋体" w:eastAsia="黑体" w:cs="黑体"/>
            <w:b/>
            <w:bCs/>
            <w:color w:val="000000"/>
            <w:kern w:val="0"/>
            <w:sz w:val="30"/>
            <w:szCs w:val="30"/>
            <w:lang w:bidi="ar"/>
          </w:rPr>
          <w:t>：</w:t>
        </w:r>
      </w:ins>
      <w:bookmarkStart w:id="1674" w:name="_GoBack"/>
      <w:bookmarkEnd w:id="1674"/>
    </w:p>
    <w:p>
      <w:pPr>
        <w:pStyle w:val="23"/>
        <w:numPr>
          <w:ilvl w:val="-1"/>
          <w:numId w:val="0"/>
        </w:numPr>
        <w:spacing w:line="240" w:lineRule="auto"/>
        <w:ind w:firstLine="600" w:firstLineChars="300"/>
        <w:rPr>
          <w:ins w:id="1960" w:author="小多" w:date="2020-09-23T16:43:22Z"/>
          <w:rFonts w:hint="eastAsia" w:ascii="宋体" w:hAnsi="宋体" w:eastAsia="宋体" w:cs="宋体"/>
          <w:sz w:val="20"/>
          <w:szCs w:val="20"/>
          <w:lang w:val="en-US" w:eastAsia="zh-CN" w:bidi="ar"/>
        </w:rPr>
        <w:pPrChange w:id="1959" w:author="小多" w:date="2020-09-23T16:40:54Z">
          <w:pPr>
            <w:ind w:firstLine="0" w:firstLineChars="0"/>
          </w:pPr>
        </w:pPrChange>
      </w:pPr>
      <w:ins w:id="1961" w:author="小多" w:date="2020-09-23T16:40:41Z">
        <w:r>
          <w:rPr>
            <w:rFonts w:hint="eastAsia" w:ascii="宋体" w:hAnsi="宋体" w:eastAsia="宋体" w:cs="宋体"/>
            <w:sz w:val="20"/>
            <w:szCs w:val="20"/>
            <w:lang w:val="en-US" w:eastAsia="zh-CN" w:bidi="ar"/>
            <w:rPrChange w:id="1962" w:author="小多" w:date="2020-09-23T16:40:49Z">
              <w:rPr>
                <w:rFonts w:hint="eastAsia" w:ascii="黑体" w:hAnsi="黑体" w:eastAsia="黑体" w:cs="黑体"/>
                <w:sz w:val="20"/>
                <w:szCs w:val="20"/>
                <w:lang w:val="en-US" w:eastAsia="zh-CN"/>
              </w:rPr>
            </w:rPrChange>
          </w:rPr>
          <w:t>尚无明确</w:t>
        </w:r>
      </w:ins>
      <w:ins w:id="1964" w:author="小多" w:date="2020-09-23T16:40:44Z">
        <w:r>
          <w:rPr>
            <w:rFonts w:hint="eastAsia" w:ascii="宋体" w:hAnsi="宋体" w:eastAsia="宋体" w:cs="宋体"/>
            <w:sz w:val="20"/>
            <w:szCs w:val="20"/>
            <w:lang w:val="en-US" w:eastAsia="zh-CN" w:bidi="ar"/>
            <w:rPrChange w:id="1965" w:author="小多" w:date="2020-09-23T16:40:49Z">
              <w:rPr>
                <w:rFonts w:hint="eastAsia" w:ascii="黑体" w:hAnsi="黑体" w:eastAsia="黑体" w:cs="黑体"/>
                <w:sz w:val="20"/>
                <w:szCs w:val="20"/>
                <w:lang w:val="en-US" w:eastAsia="zh-CN"/>
              </w:rPr>
            </w:rPrChange>
          </w:rPr>
          <w:t>禁忌症</w:t>
        </w:r>
      </w:ins>
    </w:p>
    <w:p>
      <w:pPr>
        <w:pStyle w:val="23"/>
        <w:numPr>
          <w:ilvl w:val="255"/>
          <w:numId w:val="0"/>
        </w:numPr>
        <w:ind w:firstLine="301" w:firstLineChars="100"/>
        <w:rPr>
          <w:ins w:id="1967" w:author="小多" w:date="2020-09-23T16:43:25Z"/>
          <w:rFonts w:ascii="黑体" w:hAnsi="宋体" w:eastAsia="黑体" w:cs="黑体"/>
          <w:b/>
          <w:bCs/>
          <w:color w:val="000000"/>
          <w:kern w:val="0"/>
          <w:sz w:val="30"/>
          <w:szCs w:val="30"/>
          <w:lang w:bidi="ar"/>
        </w:rPr>
      </w:pPr>
      <w:ins w:id="1968" w:author="小多" w:date="2020-09-23T16:43:25Z">
        <w:r>
          <w:rPr>
            <w:rFonts w:hint="eastAsia" w:ascii="黑体" w:hAnsi="宋体" w:eastAsia="黑体" w:cs="黑体"/>
            <w:b/>
            <w:bCs/>
            <w:color w:val="000000"/>
            <w:kern w:val="0"/>
            <w:sz w:val="30"/>
            <w:szCs w:val="30"/>
            <w:lang w:bidi="ar"/>
          </w:rPr>
          <w:t>术语：</w:t>
        </w:r>
      </w:ins>
    </w:p>
    <w:p>
      <w:pPr>
        <w:spacing w:line="240" w:lineRule="exact"/>
        <w:ind w:firstLine="380"/>
        <w:jc w:val="left"/>
        <w:rPr>
          <w:ins w:id="1969" w:author="小多" w:date="2020-09-23T16:43:25Z"/>
          <w:rFonts w:ascii="宋体" w:hAnsi="宋体" w:cs="宋体"/>
          <w:sz w:val="20"/>
          <w:szCs w:val="20"/>
        </w:rPr>
      </w:pPr>
      <w:ins w:id="1970" w:author="小多" w:date="2020-09-23T16:43:25Z">
        <w:r>
          <w:rPr>
            <w:rFonts w:hint="eastAsia" w:ascii="新宋体" w:hAnsi="新宋体" w:eastAsia="新宋体"/>
            <w:color w:val="000000"/>
            <w:sz w:val="19"/>
          </w:rPr>
          <w:t xml:space="preserve">          </w:t>
        </w:r>
      </w:ins>
      <w:ins w:id="1971" w:author="小多" w:date="2020-09-23T16:43:25Z">
        <w:r>
          <w:rPr>
            <w:rFonts w:hint="eastAsia" w:ascii="宋体" w:hAnsi="宋体" w:cs="宋体"/>
            <w:sz w:val="20"/>
            <w:szCs w:val="20"/>
          </w:rPr>
          <w:t xml:space="preserve">   窦性心搏（N） </w:t>
        </w:r>
      </w:ins>
    </w:p>
    <w:p>
      <w:pPr>
        <w:spacing w:line="240" w:lineRule="exact"/>
        <w:ind w:firstLine="400"/>
        <w:jc w:val="left"/>
        <w:rPr>
          <w:ins w:id="1972" w:author="小多" w:date="2020-09-23T16:43:25Z"/>
          <w:rFonts w:ascii="宋体" w:hAnsi="宋体" w:cs="宋体"/>
          <w:sz w:val="20"/>
          <w:szCs w:val="20"/>
        </w:rPr>
      </w:pPr>
      <w:ins w:id="1973" w:author="小多" w:date="2020-09-23T16:43:25Z">
        <w:r>
          <w:rPr>
            <w:rFonts w:hint="eastAsia" w:ascii="宋体" w:hAnsi="宋体" w:cs="宋体"/>
            <w:sz w:val="20"/>
            <w:szCs w:val="20"/>
          </w:rPr>
          <w:t xml:space="preserve">            房性心搏（A）</w:t>
        </w:r>
      </w:ins>
    </w:p>
    <w:p>
      <w:pPr>
        <w:spacing w:line="240" w:lineRule="exact"/>
        <w:ind w:firstLine="400"/>
        <w:jc w:val="left"/>
        <w:rPr>
          <w:ins w:id="1974" w:author="小多" w:date="2020-09-23T16:43:25Z"/>
          <w:rFonts w:ascii="宋体" w:hAnsi="宋体" w:cs="宋体"/>
          <w:sz w:val="20"/>
          <w:szCs w:val="20"/>
        </w:rPr>
      </w:pPr>
      <w:ins w:id="1975" w:author="小多" w:date="2020-09-23T16:43:25Z">
        <w:r>
          <w:rPr>
            <w:rFonts w:hint="eastAsia" w:ascii="宋体" w:hAnsi="宋体" w:cs="宋体"/>
            <w:sz w:val="20"/>
            <w:szCs w:val="20"/>
          </w:rPr>
          <w:t xml:space="preserve">            交界性心搏（J） </w:t>
        </w:r>
      </w:ins>
    </w:p>
    <w:p>
      <w:pPr>
        <w:spacing w:line="240" w:lineRule="exact"/>
        <w:ind w:firstLine="400"/>
        <w:jc w:val="left"/>
        <w:rPr>
          <w:ins w:id="1976" w:author="小多" w:date="2020-09-23T16:43:25Z"/>
          <w:rFonts w:ascii="宋体" w:hAnsi="宋体" w:cs="宋体"/>
          <w:sz w:val="20"/>
          <w:szCs w:val="20"/>
        </w:rPr>
      </w:pPr>
      <w:ins w:id="1977" w:author="小多" w:date="2020-09-23T16:43:25Z">
        <w:r>
          <w:rPr>
            <w:rFonts w:hint="eastAsia" w:ascii="宋体" w:hAnsi="宋体" w:cs="宋体"/>
            <w:sz w:val="20"/>
            <w:szCs w:val="20"/>
          </w:rPr>
          <w:t xml:space="preserve">            室上性心搏（S） </w:t>
        </w:r>
      </w:ins>
    </w:p>
    <w:p>
      <w:pPr>
        <w:spacing w:line="240" w:lineRule="exact"/>
        <w:ind w:firstLine="400"/>
        <w:jc w:val="left"/>
        <w:rPr>
          <w:ins w:id="1978" w:author="小多" w:date="2020-09-23T16:43:25Z"/>
          <w:rFonts w:ascii="宋体" w:hAnsi="宋体" w:cs="宋体"/>
          <w:sz w:val="20"/>
          <w:szCs w:val="20"/>
        </w:rPr>
      </w:pPr>
      <w:ins w:id="1979" w:author="小多" w:date="2020-09-23T16:43:25Z">
        <w:r>
          <w:rPr>
            <w:rFonts w:hint="eastAsia" w:ascii="宋体" w:hAnsi="宋体" w:cs="宋体"/>
            <w:sz w:val="20"/>
            <w:szCs w:val="20"/>
          </w:rPr>
          <w:t xml:space="preserve">            室性心搏（V）</w:t>
        </w:r>
      </w:ins>
    </w:p>
    <w:p>
      <w:pPr>
        <w:spacing w:line="240" w:lineRule="exact"/>
        <w:ind w:firstLine="400"/>
        <w:jc w:val="left"/>
        <w:rPr>
          <w:ins w:id="1980" w:author="小多" w:date="2020-09-23T16:43:25Z"/>
          <w:rFonts w:ascii="宋体" w:hAnsi="宋体" w:cs="宋体"/>
          <w:sz w:val="20"/>
          <w:szCs w:val="20"/>
        </w:rPr>
      </w:pPr>
      <w:ins w:id="1981" w:author="小多" w:date="2020-09-23T16:43:25Z">
        <w:r>
          <w:rPr>
            <w:rFonts w:hint="eastAsia" w:ascii="宋体" w:hAnsi="宋体" w:cs="宋体"/>
            <w:sz w:val="20"/>
            <w:szCs w:val="20"/>
          </w:rPr>
          <w:t xml:space="preserve">            房扑（AF）</w:t>
        </w:r>
      </w:ins>
    </w:p>
    <w:p>
      <w:pPr>
        <w:spacing w:line="240" w:lineRule="exact"/>
        <w:ind w:firstLine="400"/>
        <w:jc w:val="left"/>
        <w:rPr>
          <w:ins w:id="1982" w:author="小多" w:date="2020-09-23T16:43:25Z"/>
          <w:rFonts w:ascii="宋体" w:hAnsi="宋体" w:cs="宋体"/>
          <w:sz w:val="20"/>
          <w:szCs w:val="20"/>
        </w:rPr>
      </w:pPr>
      <w:ins w:id="1983" w:author="小多" w:date="2020-09-23T16:43:25Z">
        <w:r>
          <w:rPr>
            <w:rFonts w:hint="eastAsia" w:ascii="宋体" w:hAnsi="宋体" w:cs="宋体"/>
            <w:sz w:val="20"/>
            <w:szCs w:val="20"/>
          </w:rPr>
          <w:t xml:space="preserve">            房颤（Af）</w:t>
        </w:r>
      </w:ins>
    </w:p>
    <w:p>
      <w:pPr>
        <w:spacing w:line="240" w:lineRule="exact"/>
        <w:ind w:firstLine="400"/>
        <w:jc w:val="left"/>
        <w:rPr>
          <w:ins w:id="1984" w:author="小多" w:date="2020-09-23T16:43:25Z"/>
          <w:rFonts w:ascii="宋体" w:hAnsi="宋体" w:cs="宋体"/>
          <w:sz w:val="20"/>
          <w:szCs w:val="20"/>
        </w:rPr>
      </w:pPr>
      <w:ins w:id="1985" w:author="小多" w:date="2020-09-23T16:43:25Z">
        <w:r>
          <w:rPr>
            <w:rFonts w:hint="eastAsia" w:ascii="宋体" w:hAnsi="宋体" w:cs="宋体"/>
            <w:sz w:val="20"/>
            <w:szCs w:val="20"/>
          </w:rPr>
          <w:t xml:space="preserve">            室扑（VF）</w:t>
        </w:r>
      </w:ins>
    </w:p>
    <w:p>
      <w:pPr>
        <w:spacing w:line="240" w:lineRule="exact"/>
        <w:ind w:firstLine="400"/>
        <w:jc w:val="left"/>
        <w:rPr>
          <w:ins w:id="1986" w:author="小多" w:date="2020-09-23T16:43:25Z"/>
          <w:rFonts w:ascii="宋体" w:hAnsi="宋体" w:cs="宋体"/>
          <w:sz w:val="20"/>
          <w:szCs w:val="20"/>
        </w:rPr>
      </w:pPr>
      <w:ins w:id="1987" w:author="小多" w:date="2020-09-23T16:43:25Z">
        <w:r>
          <w:rPr>
            <w:rFonts w:hint="eastAsia" w:ascii="宋体" w:hAnsi="宋体" w:cs="宋体"/>
            <w:sz w:val="20"/>
            <w:szCs w:val="20"/>
          </w:rPr>
          <w:t xml:space="preserve">            室颤（Vf）</w:t>
        </w:r>
      </w:ins>
    </w:p>
    <w:p>
      <w:pPr>
        <w:spacing w:line="240" w:lineRule="exact"/>
        <w:ind w:firstLine="400"/>
        <w:jc w:val="left"/>
        <w:rPr>
          <w:ins w:id="1988" w:author="小多" w:date="2020-09-23T16:43:25Z"/>
          <w:rFonts w:ascii="宋体" w:hAnsi="宋体" w:cs="宋体"/>
          <w:sz w:val="20"/>
          <w:szCs w:val="20"/>
        </w:rPr>
      </w:pPr>
      <w:ins w:id="1989" w:author="小多" w:date="2020-09-23T16:43:25Z">
        <w:r>
          <w:rPr>
            <w:rFonts w:hint="eastAsia" w:ascii="宋体" w:hAnsi="宋体" w:cs="宋体"/>
            <w:sz w:val="20"/>
            <w:szCs w:val="20"/>
          </w:rPr>
          <w:t xml:space="preserve">            伪差（X） </w:t>
        </w:r>
      </w:ins>
    </w:p>
    <w:p>
      <w:pPr>
        <w:spacing w:line="240" w:lineRule="exact"/>
        <w:ind w:firstLine="400"/>
        <w:jc w:val="left"/>
        <w:rPr>
          <w:ins w:id="1990" w:author="小多" w:date="2020-09-23T16:43:25Z"/>
          <w:rFonts w:ascii="宋体" w:hAnsi="宋体" w:cs="宋体"/>
          <w:sz w:val="20"/>
          <w:szCs w:val="20"/>
        </w:rPr>
      </w:pPr>
      <w:ins w:id="1991" w:author="小多" w:date="2020-09-23T16:43:25Z">
        <w:r>
          <w:rPr>
            <w:rFonts w:hint="eastAsia" w:ascii="宋体" w:hAnsi="宋体" w:cs="宋体"/>
            <w:sz w:val="20"/>
            <w:szCs w:val="20"/>
          </w:rPr>
          <w:t xml:space="preserve">            起搏（I） </w:t>
        </w:r>
      </w:ins>
    </w:p>
    <w:p>
      <w:pPr>
        <w:spacing w:line="240" w:lineRule="exact"/>
        <w:ind w:firstLine="400"/>
        <w:jc w:val="left"/>
        <w:rPr>
          <w:ins w:id="1992" w:author="小多" w:date="2020-09-23T16:43:25Z"/>
          <w:rFonts w:ascii="宋体" w:hAnsi="宋体" w:cs="宋体"/>
          <w:sz w:val="20"/>
          <w:szCs w:val="20"/>
        </w:rPr>
      </w:pPr>
      <w:ins w:id="1993" w:author="小多" w:date="2020-09-23T16:43:25Z">
        <w:r>
          <w:rPr>
            <w:rFonts w:hint="eastAsia" w:ascii="宋体" w:hAnsi="宋体" w:cs="宋体"/>
            <w:sz w:val="20"/>
            <w:szCs w:val="20"/>
          </w:rPr>
          <w:t xml:space="preserve">            未知类型（W）</w:t>
        </w:r>
      </w:ins>
    </w:p>
    <w:p>
      <w:pPr>
        <w:spacing w:line="240" w:lineRule="exact"/>
        <w:ind w:firstLine="400"/>
        <w:jc w:val="left"/>
        <w:rPr>
          <w:ins w:id="1994" w:author="小多" w:date="2020-09-23T16:43:25Z"/>
          <w:rFonts w:ascii="宋体" w:hAnsi="宋体" w:cs="宋体"/>
          <w:sz w:val="20"/>
          <w:szCs w:val="20"/>
        </w:rPr>
      </w:pPr>
      <w:ins w:id="1995" w:author="小多" w:date="2020-09-23T16:43:25Z">
        <w:r>
          <w:rPr>
            <w:rFonts w:hint="eastAsia" w:ascii="宋体" w:hAnsi="宋体" w:cs="宋体"/>
            <w:sz w:val="20"/>
            <w:szCs w:val="20"/>
          </w:rPr>
          <w:t xml:space="preserve">            长间（L）</w:t>
        </w:r>
      </w:ins>
    </w:p>
    <w:p>
      <w:pPr>
        <w:spacing w:line="240" w:lineRule="exact"/>
        <w:ind w:firstLine="400"/>
        <w:jc w:val="left"/>
        <w:rPr>
          <w:ins w:id="1996" w:author="小多" w:date="2020-09-23T16:43:25Z"/>
          <w:rFonts w:ascii="宋体" w:hAnsi="宋体" w:cs="宋体"/>
          <w:sz w:val="20"/>
          <w:szCs w:val="20"/>
        </w:rPr>
      </w:pPr>
      <w:ins w:id="1997" w:author="小多" w:date="2020-09-23T16:43:25Z">
        <w:r>
          <w:rPr>
            <w:rFonts w:hint="eastAsia" w:ascii="宋体" w:hAnsi="宋体" w:cs="宋体"/>
            <w:sz w:val="20"/>
            <w:szCs w:val="20"/>
          </w:rPr>
          <w:t xml:space="preserve">            停博（Asy） </w:t>
        </w:r>
      </w:ins>
    </w:p>
    <w:p>
      <w:pPr>
        <w:spacing w:line="240" w:lineRule="exact"/>
        <w:ind w:firstLine="400"/>
        <w:jc w:val="left"/>
        <w:rPr>
          <w:ins w:id="1998" w:author="小多" w:date="2020-09-23T16:43:25Z"/>
          <w:rFonts w:ascii="宋体" w:hAnsi="宋体" w:cs="宋体"/>
          <w:sz w:val="20"/>
          <w:szCs w:val="20"/>
        </w:rPr>
      </w:pPr>
      <w:ins w:id="1999" w:author="小多" w:date="2020-09-23T16:43:25Z">
        <w:r>
          <w:rPr>
            <w:rFonts w:hint="eastAsia" w:ascii="宋体" w:hAnsi="宋体" w:cs="宋体"/>
            <w:sz w:val="20"/>
            <w:szCs w:val="20"/>
          </w:rPr>
          <w:t xml:space="preserve">            心房起搏（aP）</w:t>
        </w:r>
      </w:ins>
    </w:p>
    <w:p>
      <w:pPr>
        <w:spacing w:line="240" w:lineRule="exact"/>
        <w:ind w:firstLine="400"/>
        <w:jc w:val="left"/>
        <w:rPr>
          <w:ins w:id="2000" w:author="小多" w:date="2020-09-23T16:43:25Z"/>
          <w:rFonts w:ascii="宋体" w:hAnsi="宋体" w:cs="宋体"/>
          <w:sz w:val="20"/>
          <w:szCs w:val="20"/>
        </w:rPr>
      </w:pPr>
      <w:ins w:id="2001" w:author="小多" w:date="2020-09-23T16:43:25Z">
        <w:r>
          <w:rPr>
            <w:rFonts w:hint="eastAsia" w:ascii="宋体" w:hAnsi="宋体" w:cs="宋体"/>
            <w:sz w:val="20"/>
            <w:szCs w:val="20"/>
          </w:rPr>
          <w:t xml:space="preserve">            心室起搏（vP）</w:t>
        </w:r>
      </w:ins>
    </w:p>
    <w:p>
      <w:pPr>
        <w:spacing w:line="240" w:lineRule="exact"/>
        <w:ind w:firstLine="400"/>
        <w:jc w:val="left"/>
        <w:rPr>
          <w:ins w:id="2002" w:author="小多" w:date="2020-09-23T16:43:25Z"/>
          <w:rFonts w:ascii="宋体" w:hAnsi="宋体" w:cs="宋体"/>
          <w:sz w:val="20"/>
          <w:szCs w:val="20"/>
        </w:rPr>
      </w:pPr>
      <w:ins w:id="2003" w:author="小多" w:date="2020-09-23T16:43:25Z">
        <w:r>
          <w:rPr>
            <w:rFonts w:hint="eastAsia" w:ascii="宋体" w:hAnsi="宋体" w:cs="宋体"/>
            <w:sz w:val="20"/>
            <w:szCs w:val="20"/>
          </w:rPr>
          <w:t xml:space="preserve">            房室起搏（avP）</w:t>
        </w:r>
      </w:ins>
    </w:p>
    <w:p>
      <w:pPr>
        <w:spacing w:line="240" w:lineRule="exact"/>
        <w:ind w:firstLine="400"/>
        <w:jc w:val="left"/>
        <w:rPr>
          <w:ins w:id="2004" w:author="小多" w:date="2020-09-23T16:43:25Z"/>
          <w:rFonts w:ascii="宋体" w:hAnsi="宋体" w:cs="宋体"/>
          <w:sz w:val="20"/>
          <w:szCs w:val="20"/>
        </w:rPr>
      </w:pPr>
      <w:ins w:id="2005" w:author="小多" w:date="2020-09-23T16:43:25Z">
        <w:r>
          <w:rPr>
            <w:rFonts w:hint="eastAsia" w:ascii="宋体" w:hAnsi="宋体" w:cs="宋体"/>
            <w:sz w:val="20"/>
            <w:szCs w:val="20"/>
          </w:rPr>
          <w:t xml:space="preserve">            起搏融合（fp）</w:t>
        </w:r>
      </w:ins>
    </w:p>
    <w:p>
      <w:pPr>
        <w:spacing w:line="240" w:lineRule="exact"/>
        <w:ind w:firstLine="400"/>
        <w:jc w:val="left"/>
        <w:rPr>
          <w:ins w:id="2006" w:author="小多" w:date="2020-09-23T16:43:25Z"/>
          <w:rFonts w:ascii="宋体" w:hAnsi="宋体" w:cs="宋体"/>
          <w:sz w:val="20"/>
          <w:szCs w:val="20"/>
        </w:rPr>
      </w:pPr>
      <w:ins w:id="2007" w:author="小多" w:date="2020-09-23T16:43:25Z">
        <w:r>
          <w:rPr>
            <w:rFonts w:hint="eastAsia" w:ascii="宋体" w:hAnsi="宋体" w:cs="宋体"/>
            <w:sz w:val="20"/>
            <w:szCs w:val="20"/>
          </w:rPr>
          <w:t xml:space="preserve">            差传（Ab）</w:t>
        </w:r>
      </w:ins>
    </w:p>
    <w:p>
      <w:pPr>
        <w:spacing w:line="240" w:lineRule="exact"/>
        <w:ind w:firstLine="400"/>
        <w:jc w:val="left"/>
        <w:rPr>
          <w:ins w:id="2008" w:author="小多" w:date="2020-09-23T16:43:25Z"/>
          <w:rFonts w:ascii="宋体" w:hAnsi="宋体" w:cs="宋体"/>
          <w:sz w:val="20"/>
          <w:szCs w:val="20"/>
        </w:rPr>
      </w:pPr>
      <w:ins w:id="2009" w:author="小多" w:date="2020-09-23T16:43:25Z">
        <w:r>
          <w:rPr>
            <w:rFonts w:hint="eastAsia" w:ascii="宋体" w:hAnsi="宋体" w:cs="宋体"/>
            <w:sz w:val="20"/>
            <w:szCs w:val="20"/>
          </w:rPr>
          <w:t xml:space="preserve">            束支（BBB）</w:t>
        </w:r>
      </w:ins>
    </w:p>
    <w:p>
      <w:pPr>
        <w:spacing w:line="240" w:lineRule="exact"/>
        <w:ind w:firstLine="400"/>
        <w:jc w:val="left"/>
        <w:rPr>
          <w:ins w:id="2010" w:author="小多" w:date="2020-09-23T16:43:25Z"/>
          <w:rFonts w:ascii="宋体" w:hAnsi="宋体" w:cs="宋体"/>
          <w:sz w:val="20"/>
          <w:szCs w:val="20"/>
        </w:rPr>
      </w:pPr>
      <w:ins w:id="2011" w:author="小多" w:date="2020-09-23T16:43:25Z">
        <w:r>
          <w:rPr>
            <w:rFonts w:hint="eastAsia" w:ascii="宋体" w:hAnsi="宋体" w:cs="宋体"/>
            <w:sz w:val="20"/>
            <w:szCs w:val="20"/>
          </w:rPr>
          <w:t xml:space="preserve">            室性逸搏 （VES）</w:t>
        </w:r>
      </w:ins>
    </w:p>
    <w:p>
      <w:pPr>
        <w:spacing w:line="240" w:lineRule="exact"/>
        <w:ind w:firstLine="400"/>
        <w:jc w:val="left"/>
        <w:rPr>
          <w:ins w:id="2012" w:author="小多" w:date="2020-09-23T16:43:25Z"/>
          <w:rFonts w:ascii="宋体" w:hAnsi="宋体" w:cs="宋体"/>
          <w:sz w:val="20"/>
          <w:szCs w:val="20"/>
        </w:rPr>
      </w:pPr>
      <w:ins w:id="2013" w:author="小多" w:date="2020-09-23T16:43:25Z">
        <w:r>
          <w:rPr>
            <w:rFonts w:hint="eastAsia" w:ascii="宋体" w:hAnsi="宋体" w:cs="宋体"/>
            <w:sz w:val="20"/>
            <w:szCs w:val="20"/>
          </w:rPr>
          <w:t xml:space="preserve">            房性逸搏（SES）</w:t>
        </w:r>
      </w:ins>
    </w:p>
    <w:p>
      <w:pPr>
        <w:spacing w:line="240" w:lineRule="exact"/>
        <w:ind w:firstLine="400"/>
        <w:jc w:val="left"/>
        <w:rPr>
          <w:ins w:id="2014" w:author="小多" w:date="2020-09-23T16:43:25Z"/>
          <w:rFonts w:ascii="宋体" w:hAnsi="宋体" w:cs="宋体"/>
          <w:sz w:val="20"/>
          <w:szCs w:val="20"/>
        </w:rPr>
      </w:pPr>
      <w:ins w:id="2015" w:author="小多" w:date="2020-09-23T16:43:25Z">
        <w:r>
          <w:rPr>
            <w:rFonts w:hint="eastAsia" w:ascii="宋体" w:hAnsi="宋体" w:cs="宋体"/>
            <w:sz w:val="20"/>
            <w:szCs w:val="20"/>
          </w:rPr>
          <w:t xml:space="preserve">            交界性逸搏（JE）</w:t>
        </w:r>
      </w:ins>
    </w:p>
    <w:p>
      <w:pPr>
        <w:pStyle w:val="23"/>
        <w:numPr>
          <w:ilvl w:val="255"/>
          <w:numId w:val="0"/>
        </w:numPr>
        <w:spacing w:line="240" w:lineRule="exact"/>
        <w:ind w:left="1260"/>
        <w:rPr>
          <w:ins w:id="2016" w:author="小多" w:date="2020-09-23T16:43:25Z"/>
          <w:rFonts w:ascii="宋体" w:hAnsi="宋体" w:cs="宋体"/>
          <w:sz w:val="20"/>
          <w:szCs w:val="20"/>
        </w:rPr>
      </w:pPr>
      <w:ins w:id="2017" w:author="小多" w:date="2020-09-23T16:43:25Z">
        <w:r>
          <w:rPr>
            <w:rFonts w:hint="eastAsia" w:ascii="宋体" w:hAnsi="宋体" w:cs="宋体"/>
            <w:sz w:val="20"/>
            <w:szCs w:val="20"/>
          </w:rPr>
          <w:t xml:space="preserve">   房早心室起搏 （SVP）</w:t>
        </w:r>
      </w:ins>
    </w:p>
    <w:p>
      <w:pPr>
        <w:pStyle w:val="23"/>
        <w:numPr>
          <w:ilvl w:val="-1"/>
          <w:numId w:val="0"/>
        </w:numPr>
        <w:spacing w:line="240" w:lineRule="auto"/>
        <w:ind w:firstLine="600" w:firstLineChars="300"/>
        <w:rPr>
          <w:rFonts w:ascii="黑体" w:hAnsi="黑体" w:eastAsia="黑体" w:cs="黑体"/>
          <w:sz w:val="20"/>
          <w:szCs w:val="20"/>
        </w:rPr>
        <w:pPrChange w:id="2018" w:author="小多" w:date="2020-09-23T16:40:54Z">
          <w:pPr>
            <w:ind w:firstLine="0" w:firstLineChars="0"/>
          </w:pPr>
        </w:pPrChange>
      </w:pPr>
      <w:r>
        <w:rPr>
          <w:rFonts w:hint="eastAsia" w:ascii="黑体" w:hAnsi="黑体" w:eastAsia="黑体" w:cs="黑体"/>
          <w:sz w:val="20"/>
          <w:szCs w:val="20"/>
        </w:rPr>
        <w:br w:type="page"/>
      </w:r>
    </w:p>
    <w:p>
      <w:pPr>
        <w:pStyle w:val="2"/>
        <w:ind w:firstLine="0" w:firstLineChars="0"/>
      </w:pPr>
      <w:bookmarkStart w:id="28" w:name="_Toc13808"/>
      <w:bookmarkStart w:id="29" w:name="_Toc18356"/>
      <w:bookmarkStart w:id="30" w:name="_Toc1367"/>
      <w:bookmarkStart w:id="31" w:name="_Toc28786"/>
      <w:bookmarkStart w:id="32" w:name="_Toc11693"/>
      <w:bookmarkStart w:id="33" w:name="_Toc30357"/>
      <w:bookmarkStart w:id="34" w:name="_Toc12525"/>
      <w:bookmarkStart w:id="35" w:name="_Toc1640"/>
      <w:bookmarkStart w:id="36" w:name="_Toc23538"/>
      <w:bookmarkStart w:id="37" w:name="_Toc27184"/>
      <w:bookmarkStart w:id="38" w:name="_Toc20278"/>
      <w:bookmarkStart w:id="39" w:name="_Toc40880720"/>
      <w:bookmarkStart w:id="40" w:name="_Toc14339"/>
      <w:bookmarkStart w:id="41" w:name="_Toc29980"/>
      <w:bookmarkStart w:id="42" w:name="_Toc8646"/>
      <w:bookmarkStart w:id="43" w:name="_Toc12154"/>
      <w:bookmarkStart w:id="44" w:name="_Toc3498"/>
      <w:bookmarkStart w:id="45" w:name="_Toc8638"/>
      <w:bookmarkStart w:id="46" w:name="_Toc12903"/>
      <w:bookmarkStart w:id="47" w:name="_Toc12641"/>
      <w:bookmarkStart w:id="48" w:name="_Toc15648"/>
      <w:bookmarkStart w:id="49" w:name="_Toc4178"/>
      <w:bookmarkStart w:id="50" w:name="_Toc871"/>
      <w:bookmarkStart w:id="51" w:name="_Toc15910"/>
      <w:bookmarkStart w:id="52" w:name="_Toc38631351"/>
      <w:bookmarkStart w:id="53" w:name="_Toc2384"/>
      <w:bookmarkStart w:id="54" w:name="_Toc16627"/>
      <w:bookmarkStart w:id="55" w:name="_Toc758"/>
      <w:r>
        <w:rPr>
          <w:rFonts w:hint="eastAsia"/>
        </w:rPr>
        <w:t>2启动</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pPr>
        <w:ind w:firstLine="480"/>
      </w:pPr>
      <w:r>
        <w:rPr>
          <w:rFonts w:hint="eastAsia"/>
        </w:rPr>
        <w:t>本章介绍如何在满足要求的环境下，开始一个病例的分析。</w:t>
      </w:r>
    </w:p>
    <w:p>
      <w:pPr>
        <w:ind w:firstLine="480"/>
      </w:pPr>
      <w:r>
        <w:t>详细介绍</w:t>
      </w:r>
      <w:r>
        <w:rPr>
          <w:rFonts w:hint="eastAsia"/>
        </w:rPr>
        <w:t>下载</w:t>
      </w:r>
      <w:r>
        <w:t xml:space="preserve">病例并分析的流程。有关存档病例请参阅 </w:t>
      </w:r>
      <w:r>
        <w:rPr>
          <w:rFonts w:hint="eastAsia"/>
        </w:rPr>
        <w:t>“</w:t>
      </w:r>
      <w:r>
        <w:t>访问存档病例</w:t>
      </w:r>
      <w:r>
        <w:rPr>
          <w:rFonts w:hint="eastAsia"/>
        </w:rPr>
        <w:t>”</w:t>
      </w:r>
      <w:r>
        <w:t>章节。</w:t>
      </w:r>
    </w:p>
    <w:p>
      <w:pPr>
        <w:pStyle w:val="3"/>
        <w:ind w:firstLine="0" w:firstLineChars="0"/>
      </w:pPr>
      <w:bookmarkStart w:id="56" w:name="_Toc19772"/>
      <w:bookmarkStart w:id="57" w:name="_Toc5365"/>
      <w:bookmarkStart w:id="58" w:name="_Toc25896"/>
      <w:bookmarkStart w:id="59" w:name="_Toc4790"/>
      <w:bookmarkStart w:id="60" w:name="_Toc1627"/>
      <w:bookmarkStart w:id="61" w:name="_Toc16404"/>
      <w:bookmarkStart w:id="62" w:name="_Toc38631352"/>
      <w:bookmarkStart w:id="63" w:name="_Toc30296"/>
      <w:bookmarkStart w:id="64" w:name="_Toc3268"/>
      <w:bookmarkStart w:id="65" w:name="_Toc20858"/>
      <w:bookmarkStart w:id="66" w:name="_Toc12574"/>
      <w:bookmarkStart w:id="67" w:name="_Toc31126"/>
      <w:bookmarkStart w:id="68" w:name="_Toc7143"/>
      <w:bookmarkStart w:id="69" w:name="_Toc21296"/>
      <w:bookmarkStart w:id="70" w:name="_Toc40880721"/>
      <w:bookmarkStart w:id="71" w:name="_Toc17888"/>
      <w:bookmarkStart w:id="72" w:name="_Toc14528"/>
      <w:bookmarkStart w:id="73" w:name="_Toc24228"/>
      <w:bookmarkStart w:id="74" w:name="_Toc30846"/>
      <w:bookmarkStart w:id="75" w:name="_Toc31801"/>
      <w:bookmarkStart w:id="76" w:name="_Toc9548"/>
      <w:bookmarkStart w:id="77" w:name="_Toc28017"/>
      <w:bookmarkStart w:id="78" w:name="_Toc8962"/>
      <w:bookmarkStart w:id="79" w:name="_Toc31097"/>
      <w:bookmarkStart w:id="80" w:name="_Toc23629"/>
      <w:bookmarkStart w:id="81" w:name="_Toc26344"/>
      <w:bookmarkStart w:id="82" w:name="_Toc2934"/>
      <w:bookmarkStart w:id="83" w:name="_Toc31370"/>
      <w:r>
        <w:rPr>
          <w:rFonts w:hint="eastAsia"/>
        </w:rPr>
        <w:t>2.1</w:t>
      </w:r>
      <w:r>
        <w:t xml:space="preserve"> </w:t>
      </w:r>
      <w:r>
        <w:rPr>
          <w:rFonts w:hint="eastAsia"/>
        </w:rPr>
        <w:t>进入程序</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pPr>
        <w:ind w:firstLine="480"/>
      </w:pPr>
      <w:r>
        <w:rPr>
          <w:rFonts w:hint="eastAsia"/>
        </w:rPr>
        <w:t>双击电脑桌面上的“</w:t>
      </w:r>
      <w:r>
        <w:t>ECGAnalyst</w:t>
      </w:r>
      <w:r>
        <w:rPr>
          <w:rFonts w:hint="eastAsia"/>
        </w:rPr>
        <w:t>”</w:t>
      </w:r>
      <w:r>
        <w:t>图标或使用</w:t>
      </w:r>
      <w:r>
        <w:rPr>
          <w:rFonts w:hint="eastAsia"/>
        </w:rPr>
        <w:t>开始</w:t>
      </w:r>
      <w:r>
        <w:t>菜单</w:t>
      </w:r>
      <w:r>
        <w:rPr>
          <w:rFonts w:hint="eastAsia"/>
        </w:rPr>
        <w:t>中的“</w:t>
      </w:r>
      <w:r>
        <w:t>ECGAnalyst</w:t>
      </w:r>
      <w:r>
        <w:rPr>
          <w:rFonts w:hint="eastAsia"/>
        </w:rPr>
        <w:t>”选项</w:t>
      </w:r>
      <w:r>
        <w:t>。</w:t>
      </w:r>
      <w:r>
        <w:rPr>
          <w:rFonts w:hint="eastAsia"/>
        </w:rPr>
        <w:t>使用账号密码进行登录，进入首界面。</w:t>
      </w:r>
    </w:p>
    <w:p>
      <w:pPr>
        <w:ind w:firstLine="480"/>
      </w:pPr>
    </w:p>
    <w:p>
      <w:pPr>
        <w:ind w:firstLine="480"/>
      </w:pPr>
      <w:r>
        <w:drawing>
          <wp:inline distT="0" distB="0" distL="114300" distR="114300">
            <wp:extent cx="4838065" cy="381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838699" cy="3810000"/>
                    </a:xfrm>
                    <a:prstGeom prst="rect">
                      <a:avLst/>
                    </a:prstGeom>
                  </pic:spPr>
                </pic:pic>
              </a:graphicData>
            </a:graphic>
          </wp:inline>
        </w:drawing>
      </w:r>
    </w:p>
    <w:p>
      <w:pPr>
        <w:ind w:firstLine="480"/>
      </w:pPr>
    </w:p>
    <w:p>
      <w:pPr>
        <w:ind w:firstLine="480"/>
      </w:pPr>
      <w:r>
        <w:rPr>
          <w:rFonts w:hint="eastAsia"/>
        </w:rPr>
        <w:t>点击右下角【关于】按钮，弹出相关信息。</w:t>
      </w:r>
    </w:p>
    <w:p>
      <w:pPr>
        <w:ind w:firstLine="0" w:firstLineChars="0"/>
      </w:pPr>
      <w:r>
        <w:rPr>
          <w:rFonts w:hint="eastAsia"/>
        </w:rPr>
        <w:drawing>
          <wp:anchor distT="0" distB="0" distL="0" distR="0" simplePos="0" relativeHeight="251657216" behindDoc="0" locked="0" layoutInCell="1" allowOverlap="1">
            <wp:simplePos x="0" y="0"/>
            <wp:positionH relativeFrom="column">
              <wp:posOffset>12065</wp:posOffset>
            </wp:positionH>
            <wp:positionV relativeFrom="paragraph">
              <wp:posOffset>59055</wp:posOffset>
            </wp:positionV>
            <wp:extent cx="5245100" cy="2844165"/>
            <wp:effectExtent l="0" t="0" r="12700" b="13335"/>
            <wp:wrapSquare wrapText="bothSides"/>
            <wp:docPr id="79" name="图片 79" descr="D:\work\HolterSystem\文档\注册\送检\最新文件\图片\脱敏文件\001、首界面-已脱敏.PNG001、首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work\HolterSystem\文档\注册\送检\最新文件\图片\脱敏文件\001、首界面-已脱敏.PNG001、首界面-已脱敏"/>
                    <pic:cNvPicPr>
                      <a:picLocks noChangeAspect="1"/>
                    </pic:cNvPicPr>
                  </pic:nvPicPr>
                  <pic:blipFill>
                    <a:blip r:embed="rId12"/>
                    <a:srcRect/>
                    <a:stretch>
                      <a:fillRect/>
                    </a:stretch>
                  </pic:blipFill>
                  <pic:spPr>
                    <a:xfrm>
                      <a:off x="0" y="0"/>
                      <a:ext cx="5245100" cy="2844165"/>
                    </a:xfrm>
                    <a:prstGeom prst="rect">
                      <a:avLst/>
                    </a:prstGeom>
                  </pic:spPr>
                </pic:pic>
              </a:graphicData>
            </a:graphic>
          </wp:anchor>
        </w:drawing>
      </w:r>
      <w:r>
        <w:rPr>
          <w:rFonts w:hint="eastAsia"/>
        </w:rPr>
        <w:t xml:space="preserve">              </w:t>
      </w:r>
      <w:r>
        <w:rPr>
          <w:rFonts w:hint="eastAsia"/>
        </w:rPr>
        <w:drawing>
          <wp:inline distT="0" distB="0" distL="114300" distR="114300">
            <wp:extent cx="3001010" cy="1414145"/>
            <wp:effectExtent l="0" t="0" r="8890" b="14605"/>
            <wp:docPr id="34" name="图片 34" descr="C:\Users\20191115\Pictures\关于20200818.png关于202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20191115\Pictures\关于20200818.png关于20200818"/>
                    <pic:cNvPicPr>
                      <a:picLocks noChangeAspect="1"/>
                    </pic:cNvPicPr>
                  </pic:nvPicPr>
                  <pic:blipFill>
                    <a:blip r:embed="rId13"/>
                    <a:srcRect/>
                    <a:stretch>
                      <a:fillRect/>
                    </a:stretch>
                  </pic:blipFill>
                  <pic:spPr>
                    <a:xfrm>
                      <a:off x="0" y="0"/>
                      <a:ext cx="3001010" cy="1414145"/>
                    </a:xfrm>
                    <a:prstGeom prst="rect">
                      <a:avLst/>
                    </a:prstGeom>
                  </pic:spPr>
                </pic:pic>
              </a:graphicData>
            </a:graphic>
          </wp:inline>
        </w:drawing>
      </w:r>
    </w:p>
    <w:p>
      <w:pPr>
        <w:ind w:firstLine="0" w:firstLineChars="0"/>
      </w:pPr>
      <w:r>
        <w:rPr>
          <w:rFonts w:hint="eastAsia"/>
        </w:rPr>
        <w:t>有关首界面详细的功能和操作说明请参阅</w:t>
      </w:r>
      <w:r>
        <w:t xml:space="preserve"> </w:t>
      </w:r>
      <w:r>
        <w:rPr>
          <w:rFonts w:hint="eastAsia"/>
        </w:rPr>
        <w:t>“</w:t>
      </w:r>
      <w:r>
        <w:t>访问存档病</w:t>
      </w:r>
      <w:r>
        <w:rPr>
          <w:rFonts w:hint="eastAsia"/>
        </w:rPr>
        <w:t>例”章节。</w:t>
      </w:r>
    </w:p>
    <w:p>
      <w:pPr>
        <w:pStyle w:val="3"/>
        <w:ind w:firstLine="0" w:firstLineChars="0"/>
      </w:pPr>
      <w:bookmarkStart w:id="84" w:name="_Toc3344"/>
      <w:bookmarkStart w:id="85" w:name="_Toc22704"/>
      <w:bookmarkStart w:id="86" w:name="_Toc12891"/>
      <w:bookmarkStart w:id="87" w:name="_Toc24126"/>
      <w:bookmarkStart w:id="88" w:name="_Toc6773"/>
      <w:bookmarkStart w:id="89" w:name="_Toc19345"/>
      <w:bookmarkStart w:id="90" w:name="_Toc1322"/>
      <w:bookmarkStart w:id="91" w:name="_Toc4738"/>
      <w:bookmarkStart w:id="92" w:name="_Toc11931"/>
      <w:bookmarkStart w:id="93" w:name="_Toc3055"/>
      <w:bookmarkStart w:id="94" w:name="_Toc18132"/>
      <w:bookmarkStart w:id="95" w:name="_Toc40880722"/>
      <w:bookmarkStart w:id="96" w:name="_Toc10364"/>
      <w:bookmarkStart w:id="97" w:name="_Toc31837"/>
      <w:bookmarkStart w:id="98" w:name="_Toc6"/>
      <w:bookmarkStart w:id="99" w:name="_Toc28886"/>
      <w:bookmarkStart w:id="100" w:name="_Toc27491"/>
      <w:bookmarkStart w:id="101" w:name="_Toc5675"/>
      <w:bookmarkStart w:id="102" w:name="_Toc38631353"/>
      <w:bookmarkStart w:id="103" w:name="_Toc9959"/>
      <w:bookmarkStart w:id="104" w:name="_Toc28495"/>
      <w:bookmarkStart w:id="105" w:name="_Toc21859"/>
      <w:bookmarkStart w:id="106" w:name="_Toc8633"/>
      <w:bookmarkStart w:id="107" w:name="_Toc4716"/>
      <w:bookmarkStart w:id="108" w:name="_Toc17401"/>
      <w:bookmarkStart w:id="109" w:name="_Toc1700"/>
      <w:bookmarkStart w:id="110" w:name="_Toc17832"/>
      <w:bookmarkStart w:id="111" w:name="_Toc167"/>
      <w:r>
        <w:rPr>
          <w:rFonts w:hint="eastAsia"/>
        </w:rPr>
        <w:t>2.2 数据下载和分析</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pStyle w:val="23"/>
        <w:numPr>
          <w:ilvl w:val="0"/>
          <w:numId w:val="4"/>
        </w:numPr>
        <w:ind w:firstLineChars="0"/>
      </w:pPr>
      <w:r>
        <w:rPr>
          <w:rFonts w:hint="eastAsia"/>
        </w:rPr>
        <w:t>数据下载</w:t>
      </w:r>
    </w:p>
    <w:p>
      <w:pPr>
        <w:ind w:firstLine="480"/>
      </w:pPr>
      <w:r>
        <w:drawing>
          <wp:anchor distT="0" distB="0" distL="114300" distR="114300" simplePos="0" relativeHeight="251643904" behindDoc="0" locked="0" layoutInCell="1" allowOverlap="1">
            <wp:simplePos x="0" y="0"/>
            <wp:positionH relativeFrom="margin">
              <wp:posOffset>97155</wp:posOffset>
            </wp:positionH>
            <wp:positionV relativeFrom="paragraph">
              <wp:posOffset>358140</wp:posOffset>
            </wp:positionV>
            <wp:extent cx="5071110" cy="2746375"/>
            <wp:effectExtent l="0" t="0" r="15240" b="15875"/>
            <wp:wrapSquare wrapText="bothSides"/>
            <wp:docPr id="80" name="图片 80" descr="D:\work\HolterSystem\文档\注册\送检\最新文件\图片\脱敏文件\002、下载数据界面-已脱敏.PNG002、下载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work\HolterSystem\文档\注册\送检\最新文件\图片\脱敏文件\002、下载数据界面-已脱敏.PNG002、下载数据界面-已脱敏"/>
                    <pic:cNvPicPr>
                      <a:picLocks noChangeAspect="1"/>
                    </pic:cNvPicPr>
                  </pic:nvPicPr>
                  <pic:blipFill>
                    <a:blip r:embed="rId14"/>
                    <a:srcRect/>
                    <a:stretch>
                      <a:fillRect/>
                    </a:stretch>
                  </pic:blipFill>
                  <pic:spPr>
                    <a:xfrm>
                      <a:off x="0" y="0"/>
                      <a:ext cx="5071110" cy="2746375"/>
                    </a:xfrm>
                    <a:prstGeom prst="rect">
                      <a:avLst/>
                    </a:prstGeom>
                  </pic:spPr>
                </pic:pic>
              </a:graphicData>
            </a:graphic>
          </wp:anchor>
        </w:drawing>
      </w:r>
      <w:r>
        <w:rPr>
          <w:rFonts w:hint="eastAsia"/>
        </w:rPr>
        <w:t>在用户“下载”列，“点击下载”，将数据下载到本地。</w:t>
      </w:r>
    </w:p>
    <w:p>
      <w:pPr>
        <w:pStyle w:val="23"/>
        <w:numPr>
          <w:ilvl w:val="0"/>
          <w:numId w:val="4"/>
        </w:numPr>
        <w:ind w:firstLine="0" w:firstLineChars="0"/>
      </w:pPr>
      <w:r>
        <w:rPr>
          <w:rFonts w:hint="eastAsia"/>
        </w:rPr>
        <w:t>分析与重新分析</w:t>
      </w:r>
    </w:p>
    <w:p>
      <w:pPr>
        <w:ind w:firstLine="480"/>
      </w:pPr>
      <w:r>
        <w:drawing>
          <wp:anchor distT="0" distB="0" distL="114935" distR="114935" simplePos="0" relativeHeight="251645952" behindDoc="0" locked="0" layoutInCell="1" allowOverlap="1">
            <wp:simplePos x="0" y="0"/>
            <wp:positionH relativeFrom="margin">
              <wp:posOffset>206375</wp:posOffset>
            </wp:positionH>
            <wp:positionV relativeFrom="paragraph">
              <wp:posOffset>2886075</wp:posOffset>
            </wp:positionV>
            <wp:extent cx="5058410" cy="2741930"/>
            <wp:effectExtent l="0" t="0" r="8890" b="1270"/>
            <wp:wrapSquare wrapText="bothSides"/>
            <wp:docPr id="82" name="图片 82" descr="D:\work\HolterSystem\文档\注册\送检\最新文件\图片\脱敏文件\007、患者信息-已脱敏.PNG007、患者信息-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0" y="0"/>
                      <a:ext cx="5058410" cy="2741930"/>
                    </a:xfrm>
                    <a:prstGeom prst="rect">
                      <a:avLst/>
                    </a:prstGeom>
                  </pic:spPr>
                </pic:pic>
              </a:graphicData>
            </a:graphic>
          </wp:anchor>
        </w:drawing>
      </w:r>
      <w:r>
        <w:drawing>
          <wp:anchor distT="0" distB="0" distL="114300" distR="114300" simplePos="0" relativeHeight="251644928" behindDoc="0" locked="0" layoutInCell="1" allowOverlap="1">
            <wp:simplePos x="0" y="0"/>
            <wp:positionH relativeFrom="margin">
              <wp:posOffset>208915</wp:posOffset>
            </wp:positionH>
            <wp:positionV relativeFrom="paragraph">
              <wp:posOffset>52705</wp:posOffset>
            </wp:positionV>
            <wp:extent cx="5083175" cy="2753360"/>
            <wp:effectExtent l="0" t="0" r="3175" b="8890"/>
            <wp:wrapSquare wrapText="bothSides"/>
            <wp:docPr id="81" name="图片 81" descr="D:\work\HolterSystem\文档\注册\送检\最新文件\图片\脱敏文件\003、分析数据界面-已脱敏.PNG003、分析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work\HolterSystem\文档\注册\送检\最新文件\图片\脱敏文件\003、分析数据界面-已脱敏.PNG003、分析数据界面-已脱敏"/>
                    <pic:cNvPicPr>
                      <a:picLocks noChangeAspect="1"/>
                    </pic:cNvPicPr>
                  </pic:nvPicPr>
                  <pic:blipFill>
                    <a:blip r:embed="rId16"/>
                    <a:srcRect/>
                    <a:stretch>
                      <a:fillRect/>
                    </a:stretch>
                  </pic:blipFill>
                  <pic:spPr>
                    <a:xfrm>
                      <a:off x="0" y="0"/>
                      <a:ext cx="5083175" cy="2753360"/>
                    </a:xfrm>
                    <a:prstGeom prst="rect">
                      <a:avLst/>
                    </a:prstGeom>
                  </pic:spPr>
                </pic:pic>
              </a:graphicData>
            </a:graphic>
          </wp:anchor>
        </w:drawing>
      </w:r>
      <w:r>
        <w:rPr>
          <w:rFonts w:hint="eastAsia"/>
        </w:rPr>
        <w:t>双击用户行，根据提示进行分析，默认分析导联为标准Ⅱ导联。</w:t>
      </w:r>
    </w:p>
    <w:p>
      <w:pPr>
        <w:ind w:firstLine="480"/>
      </w:pPr>
      <w:r>
        <w:rPr>
          <w:rFonts w:hint="eastAsia"/>
        </w:rPr>
        <w:t>点击“患者信息”进入患者信息界面，点击“分析参数设置”，可以进行“主分析导联选择”及参数设置，点击“重新分析”根据选择的分析导联进行重分析。</w:t>
      </w:r>
    </w:p>
    <w:p>
      <w:pPr>
        <w:ind w:firstLine="480"/>
      </w:pPr>
      <w:r>
        <w:rPr>
          <w:rFonts w:hint="eastAsia"/>
        </w:rPr>
        <w:t>主分析导联对自动分析结果有很大的影响，请选择全程波形较好、特异性较好的</w:t>
      </w:r>
      <w:r>
        <w:t>ECG 通道作为分析主</w:t>
      </w:r>
      <w:r>
        <w:rPr>
          <w:rFonts w:hint="eastAsia"/>
        </w:rPr>
        <w:t>通道，进行重新分析。</w:t>
      </w:r>
    </w:p>
    <w:p>
      <w:pPr>
        <w:ind w:firstLine="480"/>
      </w:pPr>
      <w:r>
        <w:rPr>
          <w:rFonts w:hint="eastAsia"/>
        </w:rPr>
        <w:t>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112" w:name="_Toc17962"/>
      <w:bookmarkStart w:id="113" w:name="_Toc30883"/>
      <w:bookmarkStart w:id="114" w:name="_Toc20370"/>
      <w:bookmarkStart w:id="115" w:name="_Toc4356"/>
      <w:bookmarkStart w:id="116" w:name="_Toc38631354"/>
      <w:bookmarkStart w:id="117" w:name="_Toc25913"/>
      <w:bookmarkStart w:id="118" w:name="_Toc7670"/>
      <w:bookmarkStart w:id="119" w:name="_Toc26896"/>
      <w:bookmarkStart w:id="120" w:name="_Toc8405"/>
      <w:bookmarkStart w:id="121" w:name="_Toc26254"/>
      <w:bookmarkStart w:id="122" w:name="_Toc1598"/>
      <w:bookmarkStart w:id="123" w:name="_Toc27826"/>
      <w:bookmarkStart w:id="124" w:name="_Toc2814"/>
      <w:bookmarkStart w:id="125" w:name="_Toc4124"/>
      <w:bookmarkStart w:id="126" w:name="_Toc40880723"/>
      <w:bookmarkStart w:id="127" w:name="_Toc5473"/>
      <w:bookmarkStart w:id="128" w:name="_Toc3207"/>
      <w:bookmarkStart w:id="129" w:name="_Toc13057"/>
      <w:bookmarkStart w:id="130" w:name="_Toc23587"/>
      <w:bookmarkStart w:id="131" w:name="_Toc30867"/>
      <w:bookmarkStart w:id="132" w:name="_Toc899"/>
      <w:bookmarkStart w:id="133" w:name="_Toc17718"/>
      <w:bookmarkStart w:id="134" w:name="_Toc28776"/>
      <w:bookmarkStart w:id="135" w:name="_Toc15746"/>
      <w:bookmarkStart w:id="136" w:name="_Toc32078"/>
      <w:bookmarkStart w:id="137" w:name="_Toc28550"/>
      <w:bookmarkStart w:id="138" w:name="_Toc28766"/>
      <w:bookmarkStart w:id="139" w:name="_Toc27122"/>
      <w:r>
        <w:rPr>
          <w:rFonts w:hint="eastAsia"/>
        </w:rPr>
        <w:t>2.3 编辑分析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pPr>
        <w:ind w:firstLine="480"/>
      </w:pPr>
      <w:r>
        <w:rPr>
          <w:rFonts w:hint="eastAsia"/>
        </w:rPr>
        <w:t>当扫描结束后，自动分析结果将被保存，并且可以对它进行编辑分析，以保障分析结果的准确性。</w:t>
      </w:r>
    </w:p>
    <w:p>
      <w:pPr>
        <w:ind w:firstLine="480"/>
      </w:pPr>
      <w:r>
        <w:t>ECGAnalyst提供了一组编辑工具，可以方便地对分析结果进行</w:t>
      </w:r>
      <w:r>
        <w:rPr>
          <w:rFonts w:hint="eastAsia"/>
        </w:rPr>
        <w:t>编辑和修改。并自动根据修改结果更新分析报告。</w:t>
      </w:r>
    </w:p>
    <w:p>
      <w:pPr>
        <w:ind w:firstLine="480"/>
      </w:pPr>
      <w:r>
        <w:rPr>
          <w:rFonts w:hint="eastAsia"/>
        </w:rPr>
        <w:t>详细操作请参看</w:t>
      </w:r>
      <w:r>
        <w:t xml:space="preserve"> </w:t>
      </w:r>
      <w:r>
        <w:rPr>
          <w:rFonts w:hint="eastAsia"/>
        </w:rPr>
        <w:t>“</w:t>
      </w:r>
      <w:r>
        <w:t>编辑</w:t>
      </w:r>
      <w:r>
        <w:rPr>
          <w:rFonts w:hint="eastAsia"/>
        </w:rPr>
        <w:t>分析”</w:t>
      </w:r>
      <w:r>
        <w:t>章节。</w:t>
      </w:r>
    </w:p>
    <w:p>
      <w:pPr>
        <w:pStyle w:val="3"/>
        <w:ind w:firstLine="0" w:firstLineChars="0"/>
      </w:pPr>
      <w:bookmarkStart w:id="140" w:name="_Toc29390"/>
      <w:bookmarkStart w:id="141" w:name="_Toc27173"/>
      <w:bookmarkStart w:id="142" w:name="_Toc30466"/>
      <w:bookmarkStart w:id="143" w:name="_Toc9135"/>
      <w:bookmarkStart w:id="144" w:name="_Toc20465"/>
      <w:bookmarkStart w:id="145" w:name="_Toc34"/>
      <w:bookmarkStart w:id="146" w:name="_Toc23031"/>
      <w:bookmarkStart w:id="147" w:name="_Toc21303"/>
      <w:bookmarkStart w:id="148" w:name="_Toc16151"/>
      <w:bookmarkStart w:id="149" w:name="_Toc31085"/>
      <w:bookmarkStart w:id="150" w:name="_Toc27870"/>
      <w:bookmarkStart w:id="151" w:name="_Toc28828"/>
      <w:bookmarkStart w:id="152" w:name="_Toc13898"/>
      <w:bookmarkStart w:id="153" w:name="_Toc12711"/>
      <w:bookmarkStart w:id="154" w:name="_Toc38631355"/>
      <w:bookmarkStart w:id="155" w:name="_Toc5652"/>
      <w:bookmarkStart w:id="156" w:name="_Toc16211"/>
      <w:bookmarkStart w:id="157" w:name="_Toc7498"/>
      <w:bookmarkStart w:id="158" w:name="_Toc19954"/>
      <w:bookmarkStart w:id="159" w:name="_Toc32443"/>
      <w:bookmarkStart w:id="160" w:name="_Toc2801"/>
      <w:bookmarkStart w:id="161" w:name="_Toc29927"/>
      <w:bookmarkStart w:id="162" w:name="_Toc9350"/>
      <w:bookmarkStart w:id="163" w:name="_Toc18706"/>
      <w:bookmarkStart w:id="164" w:name="_Toc574"/>
      <w:bookmarkStart w:id="165" w:name="_Toc10724"/>
      <w:bookmarkStart w:id="166" w:name="_Toc40880724"/>
      <w:bookmarkStart w:id="167" w:name="_Toc28636"/>
      <w:r>
        <w:rPr>
          <w:rFonts w:hint="eastAsia"/>
        </w:rPr>
        <w:t>2.4 报告选择、预览和打印</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pPr>
        <w:ind w:firstLine="480"/>
      </w:pPr>
      <w:r>
        <w:rPr>
          <w:rFonts w:hint="eastAsia"/>
        </w:rPr>
        <w:t>在报告窗口页面中，可以根据需要选择打印报告的类型。选定报告后，就可以开始预览和打印，详细操作请参考 “</w:t>
      </w:r>
      <w:r>
        <w:t>报告预览/打印</w:t>
      </w:r>
      <w:r>
        <w:rPr>
          <w:rFonts w:hint="eastAsia"/>
        </w:rPr>
        <w:t>”</w:t>
      </w:r>
      <w:r>
        <w:t>章节</w:t>
      </w:r>
    </w:p>
    <w:p>
      <w:pPr>
        <w:pStyle w:val="2"/>
        <w:ind w:firstLine="0" w:firstLineChars="0"/>
      </w:pPr>
      <w:bookmarkStart w:id="168" w:name="_Toc29248"/>
      <w:bookmarkStart w:id="169" w:name="_Toc2660"/>
      <w:bookmarkStart w:id="170" w:name="_Toc744"/>
      <w:bookmarkStart w:id="171" w:name="_Toc30028"/>
      <w:bookmarkStart w:id="172" w:name="_Toc24560"/>
      <w:bookmarkStart w:id="173" w:name="_Toc9043"/>
      <w:bookmarkStart w:id="174" w:name="_Toc5184"/>
      <w:bookmarkStart w:id="175" w:name="_Toc19686"/>
      <w:bookmarkStart w:id="176" w:name="_Toc15812"/>
      <w:bookmarkStart w:id="177" w:name="_Toc40880725"/>
      <w:bookmarkStart w:id="178" w:name="_Toc2711"/>
      <w:bookmarkStart w:id="179" w:name="_Toc27099"/>
      <w:bookmarkStart w:id="180" w:name="_Toc24451"/>
      <w:bookmarkStart w:id="181" w:name="_Toc9133"/>
      <w:bookmarkStart w:id="182" w:name="_Toc19289"/>
      <w:bookmarkStart w:id="183" w:name="_Toc29996"/>
      <w:bookmarkStart w:id="184" w:name="_Toc38631356"/>
      <w:bookmarkStart w:id="185" w:name="_Toc24317"/>
      <w:bookmarkStart w:id="186" w:name="_Toc28181"/>
      <w:bookmarkStart w:id="187" w:name="_Toc27768"/>
      <w:bookmarkStart w:id="188" w:name="_Toc1545"/>
      <w:bookmarkStart w:id="189" w:name="_Toc5871"/>
      <w:bookmarkStart w:id="190" w:name="_Toc25524"/>
      <w:bookmarkStart w:id="191" w:name="_Toc971"/>
      <w:bookmarkStart w:id="192" w:name="_Toc12560"/>
      <w:bookmarkStart w:id="193" w:name="_Toc11363"/>
      <w:bookmarkStart w:id="194" w:name="_Toc2619"/>
      <w:bookmarkStart w:id="195" w:name="_Toc27417"/>
      <w:r>
        <w:t>3</w:t>
      </w:r>
      <w:r>
        <w:rPr>
          <w:rFonts w:hint="eastAsia"/>
        </w:rPr>
        <w:t xml:space="preserve"> 访问存档病例</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pPr>
        <w:pStyle w:val="23"/>
        <w:ind w:left="420" w:firstLine="0" w:firstLineChars="0"/>
      </w:pPr>
      <w:r>
        <w:t>ECGAnalyst首界面提供了丰富的功能可以对病例档案进行处理。</w:t>
      </w:r>
    </w:p>
    <w:p>
      <w:pPr>
        <w:pStyle w:val="23"/>
        <w:ind w:left="420" w:firstLine="0" w:firstLineChars="0"/>
        <w:rPr>
          <w:color w:val="FF0000"/>
        </w:rPr>
      </w:pPr>
      <w:r>
        <mc:AlternateContent>
          <mc:Choice Requires="wpg">
            <w:drawing>
              <wp:anchor distT="0" distB="0" distL="114935" distR="114935" simplePos="0" relativeHeight="251663360" behindDoc="0" locked="0" layoutInCell="1" allowOverlap="1">
                <wp:simplePos x="0" y="0"/>
                <wp:positionH relativeFrom="column">
                  <wp:posOffset>-15875</wp:posOffset>
                </wp:positionH>
                <wp:positionV relativeFrom="paragraph">
                  <wp:posOffset>68580</wp:posOffset>
                </wp:positionV>
                <wp:extent cx="5258435" cy="2851150"/>
                <wp:effectExtent l="0" t="0" r="18415" b="6350"/>
                <wp:wrapSquare wrapText="bothSides"/>
                <wp:docPr id="43" name="组合 43"/>
                <wp:cNvGraphicFramePr/>
                <a:graphic xmlns:a="http://schemas.openxmlformats.org/drawingml/2006/main">
                  <a:graphicData uri="http://schemas.microsoft.com/office/word/2010/wordprocessingGroup">
                    <wpg:wgp>
                      <wpg:cNvGrpSpPr/>
                      <wpg:grpSpPr>
                        <a:xfrm>
                          <a:off x="0" y="0"/>
                          <a:ext cx="5258435" cy="2851150"/>
                          <a:chOff x="2092" y="127879"/>
                          <a:chExt cx="8281" cy="4490"/>
                        </a:xfrm>
                      </wpg:grpSpPr>
                      <wpg:grpSp>
                        <wpg:cNvPr id="41" name="组合 41"/>
                        <wpg:cNvGrpSpPr/>
                        <wpg:grpSpPr>
                          <a:xfrm>
                            <a:off x="2092" y="127879"/>
                            <a:ext cx="8281" cy="4490"/>
                            <a:chOff x="2092" y="127879"/>
                            <a:chExt cx="8281" cy="4490"/>
                          </a:xfrm>
                        </wpg:grpSpPr>
                        <pic:pic xmlns:pic="http://schemas.openxmlformats.org/drawingml/2006/picture">
                          <pic:nvPicPr>
                            <pic:cNvPr id="109" name="图片 109" descr="D:\work\HolterSystem\文档\注册\送检\最新文件\图片\脱敏文件\001、首界面-已脱敏.PNG001、首界面-已脱敏"/>
                            <pic:cNvPicPr>
                              <a:picLocks noChangeAspect="1"/>
                            </pic:cNvPicPr>
                          </pic:nvPicPr>
                          <pic:blipFill>
                            <a:blip r:embed="rId12"/>
                            <a:srcRect/>
                            <a:stretch>
                              <a:fillRect/>
                            </a:stretch>
                          </pic:blipFill>
                          <pic:spPr>
                            <a:xfrm>
                              <a:off x="2092" y="127879"/>
                              <a:ext cx="8281" cy="4490"/>
                            </a:xfrm>
                            <a:prstGeom prst="rect">
                              <a:avLst/>
                            </a:prstGeom>
                          </pic:spPr>
                        </pic:pic>
                        <pic:pic xmlns:pic="http://schemas.openxmlformats.org/drawingml/2006/picture">
                          <pic:nvPicPr>
                            <pic:cNvPr id="40" name="图片 40" descr="D:\work\HolterSystem\文档\注册\送检\最新文件\图片\圈12345\透明\圈1.png圈1"/>
                            <pic:cNvPicPr>
                              <a:picLocks noChangeAspect="1"/>
                            </pic:cNvPicPr>
                          </pic:nvPicPr>
                          <pic:blipFill>
                            <a:blip r:embed="rId17"/>
                            <a:srcRect/>
                            <a:stretch>
                              <a:fillRect/>
                            </a:stretch>
                          </pic:blipFill>
                          <pic:spPr>
                            <a:xfrm>
                              <a:off x="7489" y="128032"/>
                              <a:ext cx="308" cy="308"/>
                            </a:xfrm>
                            <a:prstGeom prst="rect">
                              <a:avLst/>
                            </a:prstGeom>
                          </pic:spPr>
                        </pic:pic>
                      </wpg:grpSp>
                      <pic:pic xmlns:pic="http://schemas.openxmlformats.org/drawingml/2006/picture">
                        <pic:nvPicPr>
                          <pic:cNvPr id="42" name="图片 42" descr="D:\work\HolterSystem\文档\注册\送检\最新文件\图片\圈12345\透明\圈2.png圈2"/>
                          <pic:cNvPicPr>
                            <a:picLocks noChangeAspect="1"/>
                          </pic:cNvPicPr>
                        </pic:nvPicPr>
                        <pic:blipFill>
                          <a:blip r:embed="rId18"/>
                          <a:srcRect/>
                          <a:stretch>
                            <a:fillRect/>
                          </a:stretch>
                        </pic:blipFill>
                        <pic:spPr>
                          <a:xfrm>
                            <a:off x="5947" y="130388"/>
                            <a:ext cx="308" cy="308"/>
                          </a:xfrm>
                          <a:prstGeom prst="rect">
                            <a:avLst/>
                          </a:prstGeom>
                        </pic:spPr>
                      </pic:pic>
                    </wpg:wgp>
                  </a:graphicData>
                </a:graphic>
              </wp:anchor>
            </w:drawing>
          </mc:Choice>
          <mc:Fallback>
            <w:pict>
              <v:group id="_x0000_s1026" o:spid="_x0000_s1026" o:spt="203" style="position:absolute;left:0pt;margin-left:-1.25pt;margin-top:5.4pt;height:224.5pt;width:414.05pt;mso-wrap-distance-bottom:0pt;mso-wrap-distance-left:9.05pt;mso-wrap-distance-right:9.05pt;mso-wrap-distance-top:0pt;z-index:251663360;mso-width-relative:page;mso-height-relative:page;" coordorigin="2092,127879" coordsize="8281,4490" o:gfxdata="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">
                <o:lock v:ext="edit" aspectratio="f"/>
                <v:group id="_x0000_s1026" o:spid="_x0000_s1026" o:spt="203" style="position:absolute;left:2092;top:127879;height:4490;width:8281;" coordorigin="2092,127879" coordsize="8281,449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D:\work\HolterSystem\文档\注册\送检\最新文件\图片\脱敏文件\001、首界面-已脱敏.PNG001、首界面-已脱敏" type="#_x0000_t75" style="position:absolute;left:2092;top:127879;height:4490;width:8281;" filled="f" o:preferrelative="t" stroked="f" coordsize="21600,21600" o:gfxdata="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CT5bsAAADc&#10;AAAADwAAAAAAAAABACAAAAAiAAAAZHJzL2Rvd25yZXYueG1sUEsBAhQAFAAAAAgAh07iQDMvBZ47&#10;AAAAOQAAABAAAAAAAAAAAQAgAAAACgEAAGRycy9zaGFwZXhtbC54bWxQSwUGAAAAAAYABgBbAQAA&#10;tAMAAAAA&#10;">
                    <v:fill on="f" focussize="0,0"/>
                    <v:stroke on="f"/>
                    <v:imagedata r:id="rId12" o:title=""/>
                    <o:lock v:ext="edit" aspectratio="t"/>
                  </v:shape>
                  <v:shape id="_x0000_s1026" o:spid="_x0000_s1026" o:spt="75" alt="D:\work\HolterSystem\文档\注册\送检\最新文件\图片\圈12345\透明\圈1.png圈1" type="#_x0000_t75" style="position:absolute;left:7489;top:128032;height:308;width:308;" filled="f" o:preferrelative="t" stroked="f" coordsize="21600,21600" o:gfxdata="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BO5vLUAAADbAAAADwAA&#10;AAAAAAABACAAAAAiAAAAZHJzL2Rvd25yZXYueG1sUEsBAhQAFAAAAAgAh07iQDMvBZ47AAAAOQAA&#10;ABAAAAAAAAAAAQAgAAAABAEAAGRycy9zaGFwZXhtbC54bWxQSwUGAAAAAAYABgBbAQAArgMAAAAA&#10;">
                    <v:fill on="f" focussize="0,0"/>
                    <v:stroke on="f"/>
                    <v:imagedata r:id="rId17" o:title=""/>
                    <o:lock v:ext="edit" aspectratio="t"/>
                  </v:shape>
                </v:group>
                <v:shape id="_x0000_s1026" o:spid="_x0000_s1026" o:spt="75" alt="D:\work\HolterSystem\文档\注册\送检\最新文件\图片\圈12345\透明\圈2.png圈2" type="#_x0000_t75" style="position:absolute;left:5947;top:130388;height:308;width:308;" filled="f" o:preferrelative="t" stroked="f" coordsize="21600,21600" o:gfxdata="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K5We8AAAA&#10;2wAAAA8AAAAAAAAAAQAgAAAAIgAAAGRycy9kb3ducmV2LnhtbFBLAQIUABQAAAAIAIdO4kAzLwWe&#10;OwAAADkAAAAQAAAAAAAAAAEAIAAAAAsBAABkcnMvc2hhcGV4bWwueG1sUEsFBgAAAAAGAAYAWwEA&#10;ALUDAAAAAA==&#10;">
                  <v:fill on="f" focussize="0,0"/>
                  <v:stroke on="f"/>
                  <v:imagedata r:id="rId18" o:title=""/>
                  <o:lock v:ext="edit" aspectratio="t"/>
                </v:shape>
                <w10:wrap type="square"/>
              </v:group>
            </w:pict>
          </mc:Fallback>
        </mc:AlternateContent>
      </w:r>
    </w:p>
    <w:p>
      <w:pPr>
        <w:ind w:firstLine="480"/>
      </w:pPr>
      <w:r>
        <w:rPr>
          <w:rFonts w:hint="eastAsia"/>
        </w:rPr>
        <w:t>在首界面中可以对病例档案进行：查询、调出编辑、上传数据等操作。</w:t>
      </w:r>
    </w:p>
    <w:p>
      <w:pPr>
        <w:ind w:firstLine="0" w:firstLineChars="0"/>
      </w:pPr>
      <w:r>
        <w:rPr>
          <w:rFonts w:hint="eastAsia"/>
        </w:rPr>
        <w:t>详细的功能和操作说明见以下小节。</w:t>
      </w:r>
    </w:p>
    <w:p>
      <w:pPr>
        <w:ind w:firstLine="0" w:firstLineChars="0"/>
      </w:pPr>
    </w:p>
    <w:p>
      <w:pPr>
        <w:pStyle w:val="3"/>
        <w:ind w:firstLine="0" w:firstLineChars="0"/>
      </w:pPr>
      <w:bookmarkStart w:id="196" w:name="_Toc25486"/>
      <w:bookmarkStart w:id="197" w:name="_Toc38631357"/>
      <w:bookmarkStart w:id="198" w:name="_Toc31771"/>
      <w:bookmarkStart w:id="199" w:name="_Toc31057"/>
      <w:bookmarkStart w:id="200" w:name="_Toc11373"/>
      <w:bookmarkStart w:id="201" w:name="_Toc28020"/>
      <w:bookmarkStart w:id="202" w:name="_Toc14434"/>
      <w:bookmarkStart w:id="203" w:name="_Toc17501"/>
      <w:bookmarkStart w:id="204" w:name="_Toc24297"/>
      <w:bookmarkStart w:id="205" w:name="_Toc20826"/>
      <w:bookmarkStart w:id="206" w:name="_Toc12334"/>
      <w:bookmarkStart w:id="207" w:name="_Toc40880726"/>
      <w:bookmarkStart w:id="208" w:name="_Toc24897"/>
      <w:bookmarkStart w:id="209" w:name="_Toc6260"/>
      <w:bookmarkStart w:id="210" w:name="_Toc31478"/>
      <w:bookmarkStart w:id="211" w:name="_Toc582"/>
      <w:bookmarkStart w:id="212" w:name="_Toc18016"/>
      <w:bookmarkStart w:id="213" w:name="_Toc6872"/>
      <w:bookmarkStart w:id="214" w:name="_Toc17318"/>
      <w:bookmarkStart w:id="215" w:name="_Toc15329"/>
      <w:bookmarkStart w:id="216" w:name="_Toc3173"/>
      <w:bookmarkStart w:id="217" w:name="_Toc13218"/>
      <w:bookmarkStart w:id="218" w:name="_Toc10348"/>
      <w:bookmarkStart w:id="219" w:name="_Toc27997"/>
      <w:bookmarkStart w:id="220" w:name="_Toc7968"/>
      <w:bookmarkStart w:id="221" w:name="_Toc5464"/>
      <w:bookmarkStart w:id="222" w:name="_Toc29327"/>
      <w:bookmarkStart w:id="223" w:name="_Toc8657"/>
      <w:r>
        <w:t>3</w:t>
      </w:r>
      <w:r>
        <w:rPr>
          <w:rFonts w:hint="eastAsia"/>
        </w:rPr>
        <w:t>.1</w:t>
      </w:r>
      <w:r>
        <w:t xml:space="preserve"> </w:t>
      </w:r>
      <w:r>
        <w:rPr>
          <w:rFonts w:hint="eastAsia"/>
        </w:rPr>
        <w:t>首界面基本功能介绍</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pPr>
        <w:ind w:firstLine="0" w:firstLineChars="0"/>
        <w:rPr>
          <w:b/>
          <w:bCs/>
        </w:rPr>
      </w:pPr>
      <w:r>
        <w:rPr>
          <w:rFonts w:hint="eastAsia"/>
          <w:b/>
          <w:bCs/>
        </w:rPr>
        <w:t>区域1：主功能</w:t>
      </w:r>
    </w:p>
    <w:p>
      <w:pPr>
        <w:ind w:firstLine="0" w:firstLineChars="0"/>
      </w:pPr>
      <w:r>
        <w:rPr>
          <w:rFonts w:hint="eastAsia"/>
        </w:rPr>
        <w:t>提供的功能包括：</w:t>
      </w:r>
    </w:p>
    <w:p>
      <w:pPr>
        <w:ind w:firstLine="0" w:firstLineChars="0"/>
      </w:pPr>
      <w:r>
        <w:rPr>
          <w:rFonts w:hint="eastAsia"/>
        </w:rPr>
        <w:t>1.</w:t>
      </w:r>
      <w:r>
        <w:t xml:space="preserve"> </w:t>
      </w:r>
      <w:r>
        <w:rPr>
          <w:rFonts w:hint="eastAsia"/>
        </w:rPr>
        <w:t>查询功能：通过患者姓名、手机号、起始时间、结束时间</w:t>
      </w:r>
      <w:r>
        <w:t>来查询当前病例列表中的病例。</w:t>
      </w:r>
    </w:p>
    <w:p>
      <w:pPr>
        <w:ind w:firstLine="0" w:firstLineChars="0"/>
      </w:pPr>
      <w:r>
        <w:rPr>
          <w:rFonts w:hint="eastAsia"/>
        </w:rPr>
        <w:t>2.</w:t>
      </w:r>
      <w:r>
        <w:t xml:space="preserve"> </w:t>
      </w:r>
      <w:r>
        <w:rPr>
          <w:rFonts w:hint="eastAsia"/>
        </w:rPr>
        <w:t>刷新：刷新病例列表</w:t>
      </w:r>
    </w:p>
    <w:p>
      <w:pPr>
        <w:ind w:firstLine="0" w:firstLineChars="0"/>
      </w:pPr>
      <w:r>
        <w:rPr>
          <w:rFonts w:hint="eastAsia"/>
        </w:rPr>
        <w:t>3.</w:t>
      </w:r>
      <w:r>
        <w:t xml:space="preserve"> </w:t>
      </w:r>
      <w:r>
        <w:rPr>
          <w:rFonts w:hint="eastAsia"/>
        </w:rPr>
        <w:t>设置：设置系统参数，包括统一的心律失常分析参数、心电数据目录地址等。有关详细的设置功能，请参看</w:t>
      </w:r>
      <w:r>
        <w:t xml:space="preserve"> </w:t>
      </w:r>
      <w:r>
        <w:rPr>
          <w:rFonts w:hint="eastAsia"/>
        </w:rPr>
        <w:t>“</w:t>
      </w:r>
      <w:r>
        <w:t>参数设置</w:t>
      </w:r>
      <w:r>
        <w:rPr>
          <w:rFonts w:hint="eastAsia"/>
        </w:rPr>
        <w:t>”</w:t>
      </w:r>
      <w:r>
        <w:t>章节。</w:t>
      </w:r>
    </w:p>
    <w:p>
      <w:pPr>
        <w:ind w:firstLine="0" w:firstLineChars="0"/>
        <w:rPr>
          <w:b/>
          <w:bCs/>
        </w:rPr>
      </w:pPr>
      <w:r>
        <w:rPr>
          <w:rFonts w:hint="eastAsia"/>
        </w:rPr>
        <w:t>4.</w:t>
      </w:r>
      <w:r>
        <w:t xml:space="preserve"> </w:t>
      </w:r>
      <w:r>
        <w:rPr>
          <w:rFonts w:hint="eastAsia"/>
        </w:rPr>
        <w:t>退出：退出</w:t>
      </w:r>
      <w:r>
        <w:t>ECGAnalyst。</w:t>
      </w:r>
    </w:p>
    <w:p>
      <w:pPr>
        <w:ind w:firstLine="0" w:firstLineChars="0"/>
        <w:rPr>
          <w:b/>
          <w:bCs/>
        </w:rPr>
      </w:pPr>
      <w:r>
        <w:rPr>
          <w:rFonts w:hint="eastAsia"/>
          <w:b/>
          <w:bCs/>
        </w:rPr>
        <w:t>区域2：病例列表</w:t>
      </w:r>
    </w:p>
    <w:p>
      <w:pPr>
        <w:ind w:firstLineChars="0"/>
      </w:pPr>
      <w:r>
        <w:rPr>
          <w:rFonts w:hint="eastAsia"/>
        </w:rPr>
        <w:t>列出当前选择的文件夹中的病例档案记录。每条病例档案记录显示的项目包括：</w:t>
      </w:r>
    </w:p>
    <w:p>
      <w:pPr>
        <w:ind w:firstLineChars="0"/>
      </w:pPr>
      <w:r>
        <w:rPr>
          <w:rFonts w:hint="eastAsia"/>
        </w:rPr>
        <w:t>1、姓名2、检测时间3、检测时长4、性别5、年龄6、身高7、体重8、联系方式9、下载10、手动选择11、状态</w:t>
      </w:r>
    </w:p>
    <w:p>
      <w:pPr>
        <w:ind w:firstLine="0" w:firstLineChars="0"/>
      </w:pPr>
      <w:r>
        <w:rPr>
          <w:rFonts w:hint="eastAsia"/>
        </w:rPr>
        <w:t>列表中每列的宽度可以调整，调整后的布局将被自动记忆作为本次登录以后显示的布局。</w:t>
      </w:r>
    </w:p>
    <w:p>
      <w:pPr>
        <w:ind w:firstLine="0" w:firstLineChars="0"/>
      </w:pPr>
    </w:p>
    <w:p>
      <w:pPr>
        <w:pStyle w:val="3"/>
        <w:ind w:firstLine="0" w:firstLineChars="0"/>
      </w:pPr>
      <w:bookmarkStart w:id="224" w:name="_Toc5946"/>
      <w:bookmarkStart w:id="225" w:name="_Toc4326"/>
      <w:bookmarkStart w:id="226" w:name="_Toc21927"/>
      <w:bookmarkStart w:id="227" w:name="_Toc2101"/>
      <w:bookmarkStart w:id="228" w:name="_Toc4346"/>
      <w:bookmarkStart w:id="229" w:name="_Toc20377"/>
      <w:bookmarkStart w:id="230" w:name="_Toc24044"/>
      <w:bookmarkStart w:id="231" w:name="_Toc9883"/>
      <w:bookmarkStart w:id="232" w:name="_Toc15994"/>
      <w:bookmarkStart w:id="233" w:name="_Toc11483"/>
      <w:bookmarkStart w:id="234" w:name="_Toc23109"/>
      <w:bookmarkStart w:id="235" w:name="_Toc8141"/>
      <w:bookmarkStart w:id="236" w:name="_Toc9008"/>
      <w:bookmarkStart w:id="237" w:name="_Toc38631358"/>
      <w:bookmarkStart w:id="238" w:name="_Toc14292"/>
      <w:bookmarkStart w:id="239" w:name="_Toc3233"/>
      <w:bookmarkStart w:id="240" w:name="_Toc16253"/>
      <w:bookmarkStart w:id="241" w:name="_Toc27917"/>
      <w:bookmarkStart w:id="242" w:name="_Toc32743"/>
      <w:bookmarkStart w:id="243" w:name="_Toc629"/>
      <w:bookmarkStart w:id="244" w:name="_Toc6624"/>
      <w:bookmarkStart w:id="245" w:name="_Toc27396"/>
      <w:bookmarkStart w:id="246" w:name="_Toc9711"/>
      <w:bookmarkStart w:id="247" w:name="_Toc21396"/>
      <w:bookmarkStart w:id="248" w:name="_Toc40880727"/>
      <w:bookmarkStart w:id="249" w:name="_Toc10279"/>
      <w:bookmarkStart w:id="250" w:name="_Toc21312"/>
      <w:bookmarkStart w:id="251" w:name="_Toc9715"/>
      <w:r>
        <w:t>3</w:t>
      </w:r>
      <w:r>
        <w:rPr>
          <w:rFonts w:hint="eastAsia"/>
        </w:rPr>
        <w:t>.2</w:t>
      </w:r>
      <w:r>
        <w:t xml:space="preserve"> </w:t>
      </w:r>
      <w:r>
        <w:rPr>
          <w:rFonts w:hint="eastAsia"/>
        </w:rPr>
        <w:t>下载数据</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pPr>
        <w:ind w:firstLine="480"/>
      </w:pPr>
      <w:r>
        <w:rPr>
          <w:rFonts w:hint="eastAsia"/>
        </w:rPr>
        <w:t>鼠标右键点击用户行，根据提示可以将数据重新下载到本地。或者直接点击“点击下载”按钮，下载心电数据。还可以通过“手动选择”选择本地数据作为分析数据。</w:t>
      </w:r>
    </w:p>
    <w:p>
      <w:pPr>
        <w:pStyle w:val="3"/>
        <w:ind w:firstLine="0" w:firstLineChars="0"/>
      </w:pPr>
      <w:bookmarkStart w:id="252" w:name="_Toc3312"/>
      <w:r>
        <w:t>3</w:t>
      </w:r>
      <w:r>
        <w:rPr>
          <w:rFonts w:hint="eastAsia"/>
        </w:rPr>
        <w:t>.3</w:t>
      </w:r>
      <w:r>
        <w:t xml:space="preserve"> </w:t>
      </w:r>
      <w:r>
        <w:rPr>
          <w:rFonts w:hint="eastAsia"/>
        </w:rPr>
        <w:t>上传/下载分析数据</w:t>
      </w:r>
      <w:bookmarkEnd w:id="252"/>
    </w:p>
    <w:p>
      <w:pPr>
        <w:ind w:firstLine="480"/>
      </w:pPr>
      <w:r>
        <w:rPr>
          <w:rFonts w:hint="eastAsia"/>
        </w:rPr>
        <w:t>在完成用户分析，返回主界面以后，鼠标右键点击用户行，根据提示进行“上传_分析数据”</w:t>
      </w:r>
      <w:r>
        <w:rPr>
          <w:color w:val="FF0000"/>
        </w:rPr>
        <w:t>/</w:t>
      </w:r>
      <w:r>
        <w:rPr>
          <w:rFonts w:hint="eastAsia"/>
          <w:color w:val="FF0000"/>
        </w:rPr>
        <w:t>“下载</w:t>
      </w:r>
      <w:r>
        <w:rPr>
          <w:color w:val="FF0000"/>
        </w:rPr>
        <w:t>_</w:t>
      </w:r>
      <w:r>
        <w:rPr>
          <w:rFonts w:hint="eastAsia"/>
          <w:color w:val="FF0000"/>
        </w:rPr>
        <w:t>分析数据”</w:t>
      </w:r>
      <w:r>
        <w:rPr>
          <w:rFonts w:hint="eastAsia"/>
        </w:rPr>
        <w:t>将分析数据上传至服务器</w:t>
      </w:r>
      <w:r>
        <w:rPr>
          <w:color w:val="FF0000"/>
        </w:rPr>
        <w:t>/</w:t>
      </w:r>
      <w:r>
        <w:rPr>
          <w:rFonts w:hint="eastAsia"/>
          <w:color w:val="FF0000"/>
        </w:rPr>
        <w:t>下载到本地</w:t>
      </w:r>
      <w:r>
        <w:rPr>
          <w:rFonts w:hint="eastAsia"/>
        </w:rPr>
        <w:t>，用于病例备份、学术交流等。</w:t>
      </w:r>
    </w:p>
    <w:p>
      <w:pPr>
        <w:ind w:firstLine="0" w:firstLineChars="0"/>
      </w:pPr>
      <w:r>
        <w:rPr>
          <w:rFonts w:hint="eastAsia"/>
        </w:rPr>
        <w:t xml:space="preserve"> </w:t>
      </w:r>
      <w:r>
        <w:drawing>
          <wp:inline distT="0" distB="0" distL="114935" distR="114935">
            <wp:extent cx="5071110" cy="2746375"/>
            <wp:effectExtent l="0" t="0" r="15240" b="15875"/>
            <wp:docPr id="84" name="图片 84" descr="D:\work\HolterSystem\文档\注册\送检\最新文件\图片\脱敏文件\001-1、首界面-右键界面.PNG001-1、首界面-右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work\HolterSystem\文档\注册\送检\最新文件\图片\脱敏文件\001-1、首界面-右键界面.PNG001-1、首界面-右键界面"/>
                    <pic:cNvPicPr>
                      <a:picLocks noChangeAspect="1"/>
                    </pic:cNvPicPr>
                  </pic:nvPicPr>
                  <pic:blipFill>
                    <a:blip r:embed="rId19"/>
                    <a:srcRect/>
                    <a:stretch>
                      <a:fillRect/>
                    </a:stretch>
                  </pic:blipFill>
                  <pic:spPr>
                    <a:xfrm>
                      <a:off x="0" y="0"/>
                      <a:ext cx="5071110" cy="2746375"/>
                    </a:xfrm>
                    <a:prstGeom prst="rect">
                      <a:avLst/>
                    </a:prstGeom>
                  </pic:spPr>
                </pic:pic>
              </a:graphicData>
            </a:graphic>
          </wp:inline>
        </w:drawing>
      </w:r>
    </w:p>
    <w:p>
      <w:pPr>
        <w:pStyle w:val="2"/>
        <w:ind w:firstLine="0" w:firstLineChars="0"/>
      </w:pPr>
      <w:bookmarkStart w:id="253" w:name="_Toc331"/>
      <w:bookmarkStart w:id="254" w:name="_Toc626"/>
      <w:bookmarkStart w:id="255" w:name="_Toc38631360"/>
      <w:bookmarkStart w:id="256" w:name="_Toc26477"/>
      <w:bookmarkStart w:id="257" w:name="_Toc13703"/>
      <w:bookmarkStart w:id="258" w:name="_Toc30160"/>
      <w:bookmarkStart w:id="259" w:name="_Toc2464"/>
      <w:bookmarkStart w:id="260" w:name="_Toc6333"/>
      <w:bookmarkStart w:id="261" w:name="_Toc14881"/>
      <w:bookmarkStart w:id="262" w:name="_Toc17794"/>
      <w:bookmarkStart w:id="263" w:name="_Toc28599"/>
      <w:bookmarkStart w:id="264" w:name="_Toc25180"/>
      <w:bookmarkStart w:id="265" w:name="_Toc26531"/>
      <w:bookmarkStart w:id="266" w:name="_Toc40880729"/>
      <w:bookmarkStart w:id="267" w:name="_Toc8967"/>
      <w:bookmarkStart w:id="268" w:name="_Toc64"/>
      <w:bookmarkStart w:id="269" w:name="_Toc17570"/>
      <w:bookmarkStart w:id="270" w:name="_Toc23350"/>
      <w:bookmarkStart w:id="271" w:name="_Toc22196"/>
      <w:bookmarkStart w:id="272" w:name="_Toc2703"/>
      <w:bookmarkStart w:id="273" w:name="_Toc4630"/>
      <w:bookmarkStart w:id="274" w:name="_Toc14915"/>
      <w:bookmarkStart w:id="275" w:name="_Toc5839"/>
      <w:bookmarkStart w:id="276" w:name="_Toc4706"/>
      <w:bookmarkStart w:id="277" w:name="_Toc25969"/>
      <w:bookmarkStart w:id="278" w:name="_Toc30747"/>
      <w:bookmarkStart w:id="279" w:name="_Toc926"/>
    </w:p>
    <w:p>
      <w:pPr>
        <w:pStyle w:val="2"/>
        <w:ind w:firstLine="0" w:firstLineChars="0"/>
      </w:pPr>
      <w:bookmarkStart w:id="280" w:name="_Toc8949"/>
      <w:r>
        <w:t>4</w:t>
      </w:r>
      <w:r>
        <w:rPr>
          <w:rFonts w:hint="eastAsia"/>
        </w:rPr>
        <w:t xml:space="preserve"> 参数设置</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ind w:firstLine="0" w:firstLineChars="0"/>
      </w:pPr>
      <w:r>
        <w:rPr>
          <w:rFonts w:hint="eastAsia"/>
        </w:rPr>
        <w:t>有几个途径可以进入参数设置界面：</w:t>
      </w:r>
    </w:p>
    <w:p>
      <w:pPr>
        <w:ind w:firstLine="0" w:firstLineChars="0"/>
      </w:pPr>
      <w:r>
        <w:rPr>
          <w:rFonts w:hint="eastAsia"/>
        </w:rPr>
        <w:t>1.</w:t>
      </w:r>
      <w:r>
        <w:t xml:space="preserve"> 在首界面</w:t>
      </w:r>
      <w:r>
        <w:rPr>
          <w:rFonts w:hint="eastAsia"/>
        </w:rPr>
        <w:t>，</w:t>
      </w:r>
      <w:r>
        <w:t>点击</w:t>
      </w:r>
      <w:r>
        <w:rPr>
          <w:rFonts w:hint="eastAsia"/>
        </w:rPr>
        <w:t>“</w:t>
      </w:r>
      <w:r>
        <w:t>设置</w:t>
      </w:r>
      <w:r>
        <w:rPr>
          <w:rFonts w:hint="eastAsia"/>
        </w:rPr>
        <w:t>”</w:t>
      </w:r>
      <w:r>
        <w:t>按钮；</w:t>
      </w:r>
    </w:p>
    <w:p>
      <w:pPr>
        <w:ind w:firstLine="0" w:firstLineChars="0"/>
      </w:pPr>
      <w:r>
        <w:rPr>
          <w:rFonts w:hint="eastAsia"/>
        </w:rPr>
        <w:t>2.</w:t>
      </w:r>
      <w:r>
        <w:t xml:space="preserve"> 在编辑分析的</w:t>
      </w:r>
      <w:r>
        <w:rPr>
          <w:rFonts w:hint="eastAsia"/>
        </w:rPr>
        <w:t>患者</w:t>
      </w:r>
      <w:r>
        <w:t>信息窗口，点击“分析参数设置”；</w:t>
      </w:r>
    </w:p>
    <w:p>
      <w:pPr>
        <w:ind w:firstLine="0" w:firstLineChars="0"/>
      </w:pPr>
      <w:r>
        <w:rPr>
          <w:rFonts w:hint="eastAsia"/>
        </w:rPr>
        <w:t>3.</w:t>
      </w:r>
      <w:r>
        <w:t xml:space="preserve"> </w:t>
      </w:r>
      <w:r>
        <w:rPr>
          <w:rFonts w:hint="eastAsia"/>
        </w:rPr>
        <w:t>在编辑模板界面，点击“室上性设置”；</w:t>
      </w:r>
    </w:p>
    <w:p>
      <w:pPr>
        <w:ind w:firstLine="0" w:firstLineChars="0"/>
      </w:pPr>
      <w:r>
        <w:rPr>
          <w:rFonts w:hint="eastAsia"/>
        </w:rPr>
        <w:t>4.</w:t>
      </w:r>
      <w:r>
        <w:t xml:space="preserve"> </w:t>
      </w:r>
      <w:r>
        <w:rPr>
          <w:rFonts w:hint="eastAsia"/>
        </w:rPr>
        <w:t>在事件统计界面，点击“参数设置”；</w:t>
      </w:r>
    </w:p>
    <w:p>
      <w:pPr>
        <w:ind w:firstLine="0" w:firstLineChars="0"/>
      </w:pPr>
    </w:p>
    <w:p>
      <w:pPr>
        <w:ind w:firstLine="0" w:firstLineChars="0"/>
      </w:pPr>
      <w:r>
        <w:rPr>
          <w:rFonts w:hint="eastAsia"/>
        </w:rPr>
        <w:t>参数设置窗口是由三个参数页面组成。分别说明如下：</w:t>
      </w:r>
    </w:p>
    <w:p>
      <w:pPr>
        <w:pStyle w:val="3"/>
        <w:ind w:firstLine="0" w:firstLineChars="0"/>
      </w:pPr>
      <w:bookmarkStart w:id="281" w:name="_Toc19179"/>
      <w:bookmarkStart w:id="282" w:name="_Toc5340"/>
      <w:bookmarkStart w:id="283" w:name="_Toc11383"/>
      <w:bookmarkStart w:id="284" w:name="_Toc32095"/>
      <w:bookmarkStart w:id="285" w:name="_Toc8078"/>
      <w:bookmarkStart w:id="286" w:name="_Toc26322"/>
      <w:bookmarkStart w:id="287" w:name="_Toc17244"/>
      <w:bookmarkStart w:id="288" w:name="_Toc29640"/>
      <w:bookmarkStart w:id="289" w:name="_Toc20528"/>
      <w:bookmarkStart w:id="290" w:name="_Toc26894"/>
      <w:bookmarkStart w:id="291" w:name="_Toc16514"/>
      <w:bookmarkStart w:id="292" w:name="_Toc40880730"/>
      <w:bookmarkStart w:id="293" w:name="_Toc21431"/>
      <w:bookmarkStart w:id="294" w:name="_Toc27868"/>
      <w:bookmarkStart w:id="295" w:name="_Toc4154"/>
      <w:bookmarkStart w:id="296" w:name="_Toc11863"/>
      <w:bookmarkStart w:id="297" w:name="_Toc20945"/>
      <w:bookmarkStart w:id="298" w:name="_Toc13073"/>
      <w:bookmarkStart w:id="299" w:name="_Toc6878"/>
      <w:bookmarkStart w:id="300" w:name="_Toc4788"/>
      <w:bookmarkStart w:id="301" w:name="_Toc17314"/>
      <w:bookmarkStart w:id="302" w:name="_Toc7274"/>
      <w:bookmarkStart w:id="303" w:name="_Toc38631361"/>
      <w:bookmarkStart w:id="304" w:name="_Toc20429"/>
      <w:bookmarkStart w:id="305" w:name="_Toc32736"/>
      <w:bookmarkStart w:id="306" w:name="_Toc20237"/>
      <w:bookmarkStart w:id="307" w:name="_Toc17632"/>
      <w:bookmarkStart w:id="308" w:name="_Toc16403"/>
      <w:r>
        <w:t>4</w:t>
      </w:r>
      <w:r>
        <w:rPr>
          <w:rFonts w:hint="eastAsia"/>
        </w:rPr>
        <w:t>.1</w:t>
      </w:r>
      <w:r>
        <w:t xml:space="preserve"> </w:t>
      </w:r>
      <w:r>
        <w:rPr>
          <w:rFonts w:hint="eastAsia"/>
        </w:rPr>
        <w:t>心电数据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pPr>
        <w:ind w:firstLine="480"/>
      </w:pPr>
      <w:r>
        <w:rPr>
          <w:rFonts w:hint="eastAsia"/>
        </w:rPr>
        <w:t>设置心电数据源和病例档案数据存放的位置。设置病例档案数据文件存放的路径，缺省是D盘E</w:t>
      </w:r>
      <w:r>
        <w:t>cgData子目录， 如：D</w:t>
      </w:r>
      <w:r>
        <w:rPr>
          <w:rFonts w:hint="eastAsia"/>
        </w:rPr>
        <w:t>：</w:t>
      </w:r>
      <w:r>
        <w:t>\EcgData。</w:t>
      </w:r>
      <w:r>
        <w:rPr>
          <w:rFonts w:hint="eastAsia"/>
        </w:rPr>
        <w:t>当前存储病例档案文件的磁盘可用空间不够时，如果有其他磁盘可用，那么可以修改“病例数据路径”。</w:t>
      </w:r>
    </w:p>
    <w:p>
      <w:pPr>
        <w:ind w:firstLine="0" w:firstLineChars="0"/>
      </w:pPr>
      <w:r>
        <w:drawing>
          <wp:anchor distT="0" distB="0" distL="114300" distR="114300" simplePos="0" relativeHeight="251646976" behindDoc="0" locked="0" layoutInCell="1" allowOverlap="1">
            <wp:simplePos x="0" y="0"/>
            <wp:positionH relativeFrom="margin">
              <wp:align>right</wp:align>
            </wp:positionH>
            <wp:positionV relativeFrom="paragraph">
              <wp:posOffset>95250</wp:posOffset>
            </wp:positionV>
            <wp:extent cx="5274310" cy="3702685"/>
            <wp:effectExtent l="0" t="0" r="254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anchor>
        </w:drawing>
      </w:r>
    </w:p>
    <w:p>
      <w:pPr>
        <w:pStyle w:val="3"/>
        <w:ind w:firstLine="0" w:firstLineChars="0"/>
      </w:pPr>
      <w:bookmarkStart w:id="309" w:name="_Toc32749"/>
      <w:bookmarkStart w:id="310" w:name="_Toc9268"/>
      <w:bookmarkStart w:id="311" w:name="_Toc21163"/>
      <w:bookmarkStart w:id="312" w:name="_Toc1710"/>
      <w:bookmarkStart w:id="313" w:name="_Toc14271"/>
      <w:bookmarkStart w:id="314" w:name="_Toc22851"/>
      <w:bookmarkStart w:id="315" w:name="_Toc2138"/>
      <w:bookmarkStart w:id="316" w:name="_Toc24292"/>
      <w:bookmarkStart w:id="317" w:name="_Toc12129"/>
      <w:bookmarkStart w:id="318" w:name="_Toc16237"/>
      <w:bookmarkStart w:id="319" w:name="_Toc26546"/>
      <w:bookmarkStart w:id="320" w:name="_Toc38631362"/>
      <w:bookmarkStart w:id="321" w:name="_Toc4698"/>
      <w:bookmarkStart w:id="322" w:name="_Toc17241"/>
      <w:bookmarkStart w:id="323" w:name="_Toc6632"/>
      <w:bookmarkStart w:id="324" w:name="_Toc1469"/>
      <w:bookmarkStart w:id="325" w:name="_Toc22857"/>
      <w:bookmarkStart w:id="326" w:name="_Toc17749"/>
      <w:bookmarkStart w:id="327" w:name="_Toc26355"/>
      <w:bookmarkStart w:id="328" w:name="_Toc13482"/>
      <w:bookmarkStart w:id="329" w:name="_Toc21983"/>
      <w:bookmarkStart w:id="330" w:name="_Toc17116"/>
      <w:bookmarkStart w:id="331" w:name="_Toc16003"/>
      <w:bookmarkStart w:id="332" w:name="_Toc40880731"/>
      <w:bookmarkStart w:id="333" w:name="_Toc17426"/>
      <w:bookmarkStart w:id="334" w:name="_Toc7882"/>
      <w:bookmarkStart w:id="335" w:name="_Toc22167"/>
      <w:bookmarkStart w:id="336" w:name="_Toc1008"/>
      <w:r>
        <w:t>4</w:t>
      </w:r>
      <w:r>
        <w:rPr>
          <w:rFonts w:hint="eastAsia"/>
        </w:rPr>
        <w:t>.2心律失常参数</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pPr>
        <w:ind w:firstLine="0" w:firstLineChars="0"/>
        <w:rPr>
          <w:b/>
          <w:bCs/>
        </w:rPr>
      </w:pPr>
      <w:r>
        <w:rPr>
          <w:rFonts w:hint="eastAsia"/>
          <w:b/>
          <w:bCs/>
        </w:rPr>
        <w:t>心率：</w:t>
      </w:r>
    </w:p>
    <w:p>
      <w:pPr>
        <w:pStyle w:val="23"/>
        <w:numPr>
          <w:ilvl w:val="0"/>
          <w:numId w:val="5"/>
        </w:numPr>
        <w:ind w:firstLine="480" w:firstLineChars="0"/>
      </w:pPr>
      <w:r>
        <w:rPr>
          <w:rFonts w:hint="eastAsia"/>
        </w:rPr>
        <w:t>每分钟心搏的次数，单位b</w:t>
      </w:r>
      <w:r>
        <w:t>pm</w:t>
      </w:r>
      <w:r>
        <w:rPr>
          <w:rFonts w:hint="eastAsia"/>
        </w:rPr>
        <w:t>。</w:t>
      </w:r>
    </w:p>
    <w:p>
      <w:pPr>
        <w:pStyle w:val="23"/>
        <w:numPr>
          <w:ilvl w:val="0"/>
          <w:numId w:val="5"/>
        </w:numPr>
        <w:ind w:firstLine="480" w:firstLineChars="0"/>
      </w:pPr>
      <w:r>
        <w:rPr>
          <w:rFonts w:hint="eastAsia"/>
        </w:rPr>
        <w:t>一般是将多个（默认7个）有效心搏的R</w:t>
      </w:r>
      <w:r>
        <w:t>-R</w:t>
      </w:r>
      <w:r>
        <w:rPr>
          <w:rFonts w:hint="eastAsia"/>
        </w:rPr>
        <w:t>间期进行平均后，再按公式：心率=60/平均R</w:t>
      </w:r>
      <w:r>
        <w:t>-R</w:t>
      </w:r>
      <w:r>
        <w:rPr>
          <w:rFonts w:hint="eastAsia"/>
        </w:rPr>
        <w:t>间期计算得到。</w:t>
      </w:r>
    </w:p>
    <w:p>
      <w:pPr>
        <w:pStyle w:val="23"/>
        <w:numPr>
          <w:ilvl w:val="0"/>
          <w:numId w:val="5"/>
        </w:numPr>
        <w:ind w:firstLine="480" w:firstLineChars="0"/>
      </w:pPr>
      <w:r>
        <w:rPr>
          <w:rFonts w:hint="eastAsia"/>
        </w:rPr>
        <w:t>最快/最慢心率一般是指窦性心率。</w:t>
      </w:r>
    </w:p>
    <w:p>
      <w:pPr>
        <w:pStyle w:val="23"/>
        <w:numPr>
          <w:ilvl w:val="0"/>
          <w:numId w:val="5"/>
        </w:numPr>
        <w:ind w:firstLine="480" w:firstLineChars="0"/>
      </w:pPr>
      <w:r>
        <w:rPr>
          <w:rFonts w:hint="eastAsia"/>
        </w:rPr>
        <w:t>分钟平均心率是一分钟内有效窦性心搏的平均心率。</w:t>
      </w:r>
    </w:p>
    <w:p>
      <w:pPr>
        <w:pStyle w:val="23"/>
        <w:numPr>
          <w:ilvl w:val="0"/>
          <w:numId w:val="5"/>
        </w:numPr>
        <w:ind w:firstLine="480" w:firstLineChars="0"/>
      </w:pPr>
      <w:r>
        <w:rPr>
          <w:rFonts w:hint="eastAsia"/>
        </w:rPr>
        <w:t>对于跟心率有关的心律失常，计算的心搏数通常可以设置。</w:t>
      </w:r>
    </w:p>
    <w:p>
      <w:pPr>
        <w:ind w:firstLine="0" w:firstLineChars="0"/>
      </w:pPr>
      <w:r>
        <w:drawing>
          <wp:inline distT="0" distB="0" distL="114935" distR="114935">
            <wp:extent cx="5256530" cy="3693160"/>
            <wp:effectExtent l="0" t="0" r="1270" b="2540"/>
            <wp:docPr id="4" name="图片 4"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inline>
        </w:drawing>
      </w:r>
    </w:p>
    <w:p>
      <w:pPr>
        <w:ind w:firstLine="0" w:firstLineChars="0"/>
      </w:pPr>
    </w:p>
    <w:p>
      <w:pPr>
        <w:ind w:firstLine="0" w:firstLineChars="0"/>
        <w:rPr>
          <w:b/>
          <w:bCs/>
        </w:rPr>
      </w:pPr>
      <w:r>
        <w:rPr>
          <w:rFonts w:hint="eastAsia"/>
          <w:b/>
          <w:bCs/>
        </w:rPr>
        <w:t>心律失常：</w:t>
      </w:r>
    </w:p>
    <w:p>
      <w:pPr>
        <w:ind w:firstLine="0" w:firstLineChars="0"/>
        <w:rPr>
          <w:u w:val="single"/>
        </w:rPr>
      </w:pPr>
      <w:r>
        <w:rPr>
          <w:rFonts w:hint="eastAsia"/>
          <w:u w:val="single"/>
        </w:rPr>
        <w:t>窦性节律参数：</w:t>
      </w:r>
    </w:p>
    <w:p>
      <w:pPr>
        <w:ind w:firstLine="0" w:firstLineChars="0"/>
      </w:pPr>
      <w:r>
        <w:rPr>
          <w:rFonts w:hint="eastAsia"/>
        </w:rPr>
        <w:t>“心动过缓心率</w:t>
      </w:r>
      <w:r>
        <w:t>(bpm)</w:t>
      </w:r>
      <w:r>
        <w:rPr>
          <w:rFonts w:hint="eastAsia"/>
        </w:rPr>
        <w:t>”</w:t>
      </w:r>
      <w:r>
        <w:t>，输入范围20~120</w:t>
      </w:r>
      <w:r>
        <w:rPr>
          <w:rFonts w:hint="eastAsia"/>
        </w:rPr>
        <w:t>，</w:t>
      </w:r>
      <w:r>
        <w:t xml:space="preserve"> 缺</w:t>
      </w:r>
      <w:r>
        <w:rPr>
          <w:rFonts w:hint="eastAsia"/>
        </w:rPr>
        <w:t>省值</w:t>
      </w:r>
      <w:r>
        <w:t>5</w:t>
      </w:r>
      <w:r>
        <w:rPr>
          <w:rFonts w:hint="eastAsia"/>
        </w:rPr>
        <w:t>2</w:t>
      </w:r>
      <w:r>
        <w:t>bpm。</w:t>
      </w:r>
    </w:p>
    <w:p>
      <w:pPr>
        <w:ind w:firstLine="0" w:firstLineChars="0"/>
      </w:pPr>
      <w:r>
        <w:rPr>
          <w:rFonts w:hint="eastAsia"/>
        </w:rPr>
        <w:t>“</w:t>
      </w:r>
      <w:r>
        <w:t>心动过缓心搏数</w:t>
      </w:r>
      <w:r>
        <w:rPr>
          <w:rFonts w:hint="eastAsia"/>
        </w:rPr>
        <w:t>”</w:t>
      </w:r>
      <w:r>
        <w:t>，输入范围1~16</w:t>
      </w:r>
      <w:r>
        <w:rPr>
          <w:rFonts w:hint="eastAsia"/>
        </w:rPr>
        <w:t>，</w:t>
      </w:r>
      <w:r>
        <w:t>缺省值</w:t>
      </w:r>
      <w:r>
        <w:rPr>
          <w:rFonts w:hint="eastAsia"/>
        </w:rPr>
        <w:t>5</w:t>
      </w:r>
      <w:r>
        <w:t>。</w:t>
      </w:r>
    </w:p>
    <w:p>
      <w:pPr>
        <w:ind w:firstLine="0" w:firstLineChars="0"/>
      </w:pPr>
      <w:r>
        <w:rPr>
          <w:rFonts w:hint="eastAsia"/>
        </w:rPr>
        <w:t>“心动过速心率</w:t>
      </w:r>
      <w:r>
        <w:t>(bpm)</w:t>
      </w:r>
      <w:r>
        <w:rPr>
          <w:rFonts w:hint="eastAsia"/>
        </w:rPr>
        <w:t>”</w:t>
      </w:r>
      <w:r>
        <w:t>， 输入范围50~250</w:t>
      </w:r>
      <w:r>
        <w:rPr>
          <w:rFonts w:hint="eastAsia"/>
        </w:rPr>
        <w:t>，</w:t>
      </w:r>
      <w:r>
        <w:t>缺</w:t>
      </w:r>
      <w:r>
        <w:rPr>
          <w:rFonts w:hint="eastAsia"/>
        </w:rPr>
        <w:t>省</w:t>
      </w:r>
      <w:r>
        <w:t>值</w:t>
      </w:r>
      <w:r>
        <w:rPr>
          <w:rFonts w:hint="eastAsia"/>
        </w:rPr>
        <w:t>100</w:t>
      </w:r>
      <w:r>
        <w:t>bpm。</w:t>
      </w:r>
    </w:p>
    <w:p>
      <w:pPr>
        <w:ind w:firstLine="0" w:firstLineChars="0"/>
      </w:pPr>
      <w:r>
        <w:rPr>
          <w:rFonts w:hint="eastAsia"/>
        </w:rPr>
        <w:t>“</w:t>
      </w:r>
      <w:r>
        <w:t>心动过速心搏数</w:t>
      </w:r>
      <w:r>
        <w:rPr>
          <w:rFonts w:hint="eastAsia"/>
        </w:rPr>
        <w:t>”</w:t>
      </w:r>
      <w:r>
        <w:t>，输入范围1~16</w:t>
      </w:r>
      <w:r>
        <w:rPr>
          <w:rFonts w:hint="eastAsia"/>
        </w:rPr>
        <w:t>，</w:t>
      </w:r>
      <w:r>
        <w:t>缺省值</w:t>
      </w:r>
      <w:r>
        <w:rPr>
          <w:rFonts w:hint="eastAsia"/>
        </w:rPr>
        <w:t>5</w:t>
      </w:r>
      <w:r>
        <w:t>。</w:t>
      </w:r>
    </w:p>
    <w:p>
      <w:pPr>
        <w:ind w:firstLine="0" w:firstLineChars="0"/>
        <w:rPr>
          <w:u w:val="single"/>
        </w:rPr>
      </w:pPr>
      <w:r>
        <w:rPr>
          <w:rFonts w:hint="eastAsia"/>
          <w:u w:val="single"/>
        </w:rPr>
        <w:t>室性节律参数：</w:t>
      </w:r>
    </w:p>
    <w:p>
      <w:pPr>
        <w:ind w:firstLine="0" w:firstLineChars="0"/>
      </w:pPr>
      <w:r>
        <w:rPr>
          <w:rFonts w:hint="eastAsia"/>
        </w:rPr>
        <w:t>“室速心率</w:t>
      </w:r>
      <w:r>
        <w:t>(bpm)</w:t>
      </w:r>
      <w:r>
        <w:rPr>
          <w:rFonts w:hint="eastAsia"/>
        </w:rPr>
        <w:t>”</w:t>
      </w:r>
      <w:r>
        <w:t>，输入范围50~150</w:t>
      </w:r>
      <w:r>
        <w:rPr>
          <w:rFonts w:hint="eastAsia"/>
        </w:rPr>
        <w:t>，</w:t>
      </w:r>
      <w:r>
        <w:t>缺省值</w:t>
      </w:r>
      <w:r>
        <w:rPr>
          <w:rFonts w:hint="eastAsia"/>
        </w:rPr>
        <w:t>8</w:t>
      </w:r>
      <w:r>
        <w:t>0bpm。</w:t>
      </w:r>
    </w:p>
    <w:p>
      <w:pPr>
        <w:ind w:firstLine="0" w:firstLineChars="0"/>
      </w:pPr>
      <w:r>
        <w:rPr>
          <w:rFonts w:hint="eastAsia"/>
        </w:rPr>
        <w:t>“</w:t>
      </w:r>
      <w:r>
        <w:t>室速心搏数</w:t>
      </w:r>
      <w:r>
        <w:rPr>
          <w:rFonts w:hint="eastAsia"/>
        </w:rPr>
        <w:t>”</w:t>
      </w:r>
      <w:r>
        <w:t>，输入范围3~20</w:t>
      </w:r>
      <w:r>
        <w:rPr>
          <w:rFonts w:hint="eastAsia"/>
        </w:rPr>
        <w:t>，</w:t>
      </w:r>
      <w:r>
        <w:t>缺省值</w:t>
      </w:r>
      <w:r>
        <w:rPr>
          <w:rFonts w:hint="eastAsia"/>
        </w:rPr>
        <w:t>6</w:t>
      </w:r>
      <w:r>
        <w:t>。</w:t>
      </w:r>
    </w:p>
    <w:p>
      <w:pPr>
        <w:ind w:firstLine="0" w:firstLineChars="0"/>
        <w:rPr>
          <w:u w:val="single"/>
        </w:rPr>
      </w:pPr>
      <w:r>
        <w:rPr>
          <w:rFonts w:hint="eastAsia"/>
          <w:u w:val="single"/>
        </w:rPr>
        <w:t>导联选择：</w:t>
      </w:r>
    </w:p>
    <w:p>
      <w:pPr>
        <w:ind w:firstLine="0" w:firstLineChars="0"/>
      </w:pPr>
      <w:r>
        <w:rPr>
          <w:rFonts w:hint="eastAsia"/>
        </w:rPr>
        <w:t>主分析导联选择可以为：Ⅰ、Ⅱ，V</w:t>
      </w:r>
      <w:r>
        <w:t>1</w:t>
      </w:r>
      <w:r>
        <w:rPr>
          <w:rFonts w:hint="eastAsia"/>
        </w:rPr>
        <w:t>、</w:t>
      </w:r>
      <w:r>
        <w:t>V2</w:t>
      </w:r>
      <w:r>
        <w:rPr>
          <w:rFonts w:hint="eastAsia"/>
        </w:rPr>
        <w:t>、</w:t>
      </w:r>
      <w:r>
        <w:t>V3</w:t>
      </w:r>
      <w:r>
        <w:rPr>
          <w:rFonts w:hint="eastAsia"/>
        </w:rPr>
        <w:t>、</w:t>
      </w:r>
      <w:r>
        <w:t>V4</w:t>
      </w:r>
      <w:r>
        <w:rPr>
          <w:rFonts w:hint="eastAsia"/>
        </w:rPr>
        <w:t>、</w:t>
      </w:r>
      <w:r>
        <w:t>V5</w:t>
      </w:r>
      <w:r>
        <w:rPr>
          <w:rFonts w:hint="eastAsia"/>
        </w:rPr>
        <w:t>、</w:t>
      </w:r>
      <w:r>
        <w:t>V6</w:t>
      </w:r>
      <w:r>
        <w:rPr>
          <w:rFonts w:hint="eastAsia"/>
        </w:rPr>
        <w:t>。</w:t>
      </w:r>
    </w:p>
    <w:p>
      <w:pPr>
        <w:ind w:firstLine="0" w:firstLineChars="0"/>
      </w:pPr>
      <w:r>
        <w:rPr>
          <w:rFonts w:hint="eastAsia"/>
        </w:rPr>
        <w:t>主分析导联对自动分析结果有很大的影响，请选择全程波形较好、特异性较好的</w:t>
      </w:r>
      <w:r>
        <w:t>ECG 通道作为分析主</w:t>
      </w:r>
      <w:r>
        <w:rPr>
          <w:rFonts w:hint="eastAsia"/>
        </w:rPr>
        <w:t>通道。</w:t>
      </w:r>
    </w:p>
    <w:p>
      <w:pPr>
        <w:ind w:firstLine="0" w:firstLineChars="0"/>
        <w:rPr>
          <w:b/>
          <w:bCs/>
        </w:rPr>
      </w:pPr>
      <w:r>
        <w:rPr>
          <w:rFonts w:hint="eastAsia"/>
          <w:b/>
          <w:bCs/>
        </w:rPr>
        <w:t>S</w:t>
      </w:r>
      <w:r>
        <w:rPr>
          <w:b/>
          <w:bCs/>
        </w:rPr>
        <w:t>VE</w:t>
      </w:r>
      <w:r>
        <w:rPr>
          <w:rFonts w:hint="eastAsia"/>
          <w:b/>
          <w:bCs/>
        </w:rPr>
        <w:t>分析：</w:t>
      </w:r>
    </w:p>
    <w:p>
      <w:pPr>
        <w:ind w:firstLine="480" w:firstLineChars="0"/>
      </w:pPr>
      <w:r>
        <w:rPr>
          <w:rFonts w:hint="eastAsia"/>
        </w:rPr>
        <w:t xml:space="preserve">      </w:t>
      </w:r>
      <w:r>
        <w:drawing>
          <wp:inline distT="0" distB="0" distL="114300" distR="114300">
            <wp:extent cx="3729990" cy="3075305"/>
            <wp:effectExtent l="0" t="0" r="3810" b="10795"/>
            <wp:docPr id="5" name="图片 5" descr="D:\work\HolterSystem\文档\注册\送检\最新文件\图片\脱敏文件\023、SVE设置-已脱敏.PNG023、SVE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work\HolterSystem\文档\注册\送检\最新文件\图片\脱敏文件\023、SVE设置-已脱敏.PNG023、SVE设置-已脱敏"/>
                    <pic:cNvPicPr>
                      <a:picLocks noChangeAspect="1"/>
                    </pic:cNvPicPr>
                  </pic:nvPicPr>
                  <pic:blipFill>
                    <a:blip r:embed="rId22"/>
                    <a:srcRect/>
                    <a:stretch>
                      <a:fillRect/>
                    </a:stretch>
                  </pic:blipFill>
                  <pic:spPr>
                    <a:xfrm>
                      <a:off x="0" y="0"/>
                      <a:ext cx="3729990" cy="3075305"/>
                    </a:xfrm>
                    <a:prstGeom prst="rect">
                      <a:avLst/>
                    </a:prstGeom>
                  </pic:spPr>
                </pic:pic>
              </a:graphicData>
            </a:graphic>
          </wp:inline>
        </w:drawing>
      </w:r>
    </w:p>
    <w:p>
      <w:pPr>
        <w:ind w:firstLine="0" w:firstLineChars="0"/>
      </w:pPr>
      <w:r>
        <w:rPr>
          <w:rFonts w:hint="eastAsia"/>
        </w:rPr>
        <w:t>“室上早提前量（%）”</w:t>
      </w:r>
      <w:r>
        <w:t>，输入范围10~99，缺省</w:t>
      </w:r>
      <w:r>
        <w:rPr>
          <w:rFonts w:hint="eastAsia"/>
        </w:rPr>
        <w:t>值</w:t>
      </w:r>
      <w:r>
        <w:t>20。</w:t>
      </w:r>
    </w:p>
    <w:p>
      <w:pPr>
        <w:ind w:firstLine="0" w:firstLineChars="0"/>
      </w:pPr>
      <w:r>
        <w:rPr>
          <w:rFonts w:hint="eastAsia"/>
        </w:rPr>
        <w:t>“计算参考节律的心搏个数”，输入范围</w:t>
      </w:r>
      <w:r>
        <w:t>1~</w:t>
      </w:r>
      <w:r>
        <w:rPr>
          <w:rFonts w:hint="eastAsia"/>
        </w:rPr>
        <w:t>50，缺省</w:t>
      </w:r>
      <w:r>
        <w:t>5 个。</w:t>
      </w:r>
    </w:p>
    <w:p>
      <w:pPr>
        <w:ind w:firstLine="0" w:firstLineChars="0"/>
      </w:pPr>
      <w:r>
        <w:rPr>
          <w:rFonts w:hint="eastAsia"/>
        </w:rPr>
        <w:t>“保持现有室上早心搏类型不变”，勾选的话，代表之前分析出来的室上早不改变类型。不勾选的话，默认把之前分析出来的室上早变为正常类型后，重新进行分析。</w:t>
      </w:r>
    </w:p>
    <w:p>
      <w:pPr>
        <w:pStyle w:val="2"/>
        <w:ind w:firstLine="0" w:firstLineChars="0"/>
      </w:pPr>
      <w:bookmarkStart w:id="337" w:name="_Toc31194"/>
      <w:bookmarkStart w:id="338" w:name="_Toc18097"/>
      <w:bookmarkStart w:id="339" w:name="_Toc30775"/>
      <w:bookmarkStart w:id="340" w:name="_Toc20535"/>
      <w:bookmarkStart w:id="341" w:name="_Toc40880732"/>
      <w:bookmarkStart w:id="342" w:name="_Toc23436"/>
      <w:bookmarkStart w:id="343" w:name="_Toc9833"/>
      <w:bookmarkStart w:id="344" w:name="_Toc9837"/>
      <w:bookmarkStart w:id="345" w:name="_Toc38631363"/>
      <w:bookmarkStart w:id="346" w:name="_Toc23134"/>
      <w:bookmarkStart w:id="347" w:name="_Toc29917"/>
      <w:bookmarkStart w:id="348" w:name="_Toc11214"/>
      <w:bookmarkStart w:id="349" w:name="_Toc1926"/>
      <w:bookmarkStart w:id="350" w:name="_Toc11559"/>
      <w:bookmarkStart w:id="351" w:name="_Toc25635"/>
      <w:bookmarkStart w:id="352" w:name="_Toc364"/>
      <w:bookmarkStart w:id="353" w:name="_Toc22137"/>
      <w:bookmarkStart w:id="354" w:name="_Toc26636"/>
      <w:bookmarkStart w:id="355" w:name="_Toc29928"/>
      <w:bookmarkStart w:id="356" w:name="_Toc31984"/>
      <w:bookmarkStart w:id="357" w:name="_Toc2058"/>
      <w:bookmarkStart w:id="358" w:name="_Toc24356"/>
      <w:bookmarkStart w:id="359" w:name="_Toc19518"/>
      <w:bookmarkStart w:id="360" w:name="_Toc15184"/>
      <w:bookmarkStart w:id="361" w:name="_Toc13444"/>
      <w:bookmarkStart w:id="362" w:name="_Toc998"/>
      <w:bookmarkStart w:id="363" w:name="_Toc16501"/>
      <w:bookmarkStart w:id="364" w:name="_Toc17268"/>
      <w:r>
        <w:t>5</w:t>
      </w:r>
      <w:r>
        <w:rPr>
          <w:rFonts w:hint="eastAsia"/>
        </w:rPr>
        <w:t xml:space="preserve"> 编辑分析</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pPr>
        <w:ind w:firstLine="480"/>
      </w:pPr>
      <w:r>
        <w:rPr>
          <w:rFonts w:hint="eastAsia"/>
        </w:rPr>
        <w:t>“编辑分析”界面是由一组功能页组成，这些功能页可以用来对已经分析和保存的病例进行编辑、修改以及打印分析报告。您可以从</w:t>
      </w:r>
      <w:r>
        <w:t>载入已存在的病例</w:t>
      </w:r>
      <w:r>
        <w:rPr>
          <w:rFonts w:hint="eastAsia"/>
        </w:rPr>
        <w:t>入口进入“编辑分析”界面：</w:t>
      </w:r>
    </w:p>
    <w:p>
      <w:pPr>
        <w:ind w:firstLine="0" w:firstLineChars="0"/>
      </w:pPr>
      <w:r>
        <w:rPr>
          <w:rFonts w:hint="eastAsia"/>
        </w:rPr>
        <w:t>“编辑分析”界面可以提供以下功能：</w:t>
      </w:r>
    </w:p>
    <w:p>
      <w:pPr>
        <w:spacing w:line="400" w:lineRule="exact"/>
        <w:ind w:firstLine="0" w:firstLineChars="0"/>
      </w:pPr>
      <w:r>
        <w:rPr>
          <w:rFonts w:hint="eastAsia"/>
        </w:rPr>
        <w:t>1.</w:t>
      </w:r>
      <w:r>
        <w:t xml:space="preserve"> </w:t>
      </w:r>
      <w:r>
        <w:rPr>
          <w:rFonts w:hint="eastAsia"/>
        </w:rPr>
        <w:t>患者</w:t>
      </w:r>
      <w:r>
        <w:t>信息</w:t>
      </w:r>
    </w:p>
    <w:p>
      <w:pPr>
        <w:spacing w:line="400" w:lineRule="exact"/>
        <w:ind w:firstLine="0" w:firstLineChars="0"/>
      </w:pPr>
      <w:r>
        <w:rPr>
          <w:rFonts w:hint="eastAsia"/>
        </w:rPr>
        <w:t>2.</w:t>
      </w:r>
      <w:r>
        <w:t xml:space="preserve"> 编辑</w:t>
      </w:r>
      <w:r>
        <w:rPr>
          <w:rFonts w:hint="eastAsia"/>
        </w:rPr>
        <w:t>模板</w:t>
      </w:r>
    </w:p>
    <w:p>
      <w:pPr>
        <w:spacing w:line="400" w:lineRule="exact"/>
        <w:ind w:firstLine="0" w:firstLineChars="0"/>
      </w:pPr>
      <w:r>
        <w:rPr>
          <w:rFonts w:hint="eastAsia"/>
        </w:rPr>
        <w:t>3.</w:t>
      </w:r>
      <w:r>
        <w:t xml:space="preserve"> 事件</w:t>
      </w:r>
      <w:r>
        <w:rPr>
          <w:rFonts w:hint="eastAsia"/>
        </w:rPr>
        <w:t>统计</w:t>
      </w:r>
    </w:p>
    <w:p>
      <w:pPr>
        <w:spacing w:line="400" w:lineRule="exact"/>
        <w:ind w:firstLine="0" w:firstLineChars="0"/>
      </w:pPr>
      <w:r>
        <w:rPr>
          <w:rFonts w:hint="eastAsia"/>
        </w:rPr>
        <w:t>4.</w:t>
      </w:r>
      <w:r>
        <w:t xml:space="preserve"> 片段图</w:t>
      </w:r>
      <w:r>
        <w:rPr>
          <w:rFonts w:hint="eastAsia"/>
        </w:rPr>
        <w:t>编辑</w:t>
      </w:r>
    </w:p>
    <w:p>
      <w:pPr>
        <w:spacing w:line="400" w:lineRule="exact"/>
        <w:ind w:firstLine="0" w:firstLineChars="0"/>
      </w:pPr>
      <w:r>
        <w:rPr>
          <w:rFonts w:hint="eastAsia"/>
        </w:rPr>
        <w:t>5.</w:t>
      </w:r>
      <w:r>
        <w:t xml:space="preserve"> 页扫描</w:t>
      </w:r>
    </w:p>
    <w:p>
      <w:pPr>
        <w:spacing w:line="400" w:lineRule="exact"/>
        <w:ind w:firstLine="0" w:firstLineChars="0"/>
      </w:pPr>
      <w:r>
        <w:rPr>
          <w:rFonts w:hint="eastAsia"/>
        </w:rPr>
        <w:t>6.</w:t>
      </w:r>
      <w:r>
        <w:t xml:space="preserve"> </w:t>
      </w:r>
      <w:r>
        <w:rPr>
          <w:rFonts w:hint="eastAsia"/>
        </w:rPr>
        <w:t>房颤</w:t>
      </w:r>
    </w:p>
    <w:p>
      <w:pPr>
        <w:spacing w:line="400" w:lineRule="exact"/>
        <w:ind w:firstLine="0" w:firstLineChars="0"/>
      </w:pPr>
      <w:r>
        <w:rPr>
          <w:rFonts w:hint="eastAsia"/>
        </w:rPr>
        <w:t>7.</w:t>
      </w:r>
      <w:r>
        <w:t xml:space="preserve"> </w:t>
      </w:r>
      <w:r>
        <w:rPr>
          <w:rFonts w:hint="eastAsia"/>
        </w:rPr>
        <w:t>S</w:t>
      </w:r>
      <w:r>
        <w:t>T</w:t>
      </w:r>
    </w:p>
    <w:p>
      <w:pPr>
        <w:spacing w:line="400" w:lineRule="exact"/>
        <w:ind w:firstLine="0" w:firstLineChars="0"/>
      </w:pPr>
      <w:r>
        <w:rPr>
          <w:rFonts w:hint="eastAsia"/>
        </w:rPr>
        <w:t>8.</w:t>
      </w:r>
      <w:r>
        <w:t xml:space="preserve"> </w:t>
      </w:r>
      <w:r>
        <w:rPr>
          <w:rFonts w:hint="eastAsia"/>
        </w:rPr>
        <w:t>H</w:t>
      </w:r>
      <w:r>
        <w:t>RV</w:t>
      </w:r>
    </w:p>
    <w:p>
      <w:pPr>
        <w:spacing w:line="400" w:lineRule="exact"/>
        <w:ind w:firstLine="0" w:firstLineChars="0"/>
      </w:pPr>
      <w:r>
        <w:rPr>
          <w:rFonts w:hint="eastAsia"/>
        </w:rPr>
        <w:t>9.</w:t>
      </w:r>
      <w:r>
        <w:t xml:space="preserve"> </w:t>
      </w:r>
      <w:r>
        <w:rPr>
          <w:rFonts w:hint="eastAsia"/>
        </w:rPr>
        <w:t>直方图</w:t>
      </w:r>
    </w:p>
    <w:p>
      <w:pPr>
        <w:spacing w:line="400" w:lineRule="exact"/>
        <w:ind w:firstLine="0" w:firstLineChars="0"/>
      </w:pPr>
      <w:r>
        <w:rPr>
          <w:rFonts w:hint="eastAsia"/>
        </w:rPr>
        <w:t>10.</w:t>
      </w:r>
      <w:r>
        <w:t xml:space="preserve"> </w:t>
      </w:r>
      <w:r>
        <w:rPr>
          <w:rFonts w:hint="eastAsia"/>
        </w:rPr>
        <w:t>报告编辑</w:t>
      </w:r>
    </w:p>
    <w:p>
      <w:pPr>
        <w:spacing w:line="400" w:lineRule="exact"/>
        <w:ind w:firstLine="0" w:firstLineChars="0"/>
      </w:pPr>
      <w:r>
        <w:rPr>
          <w:rFonts w:hint="eastAsia"/>
        </w:rPr>
        <w:t>11.</w:t>
      </w:r>
      <w:r>
        <w:t xml:space="preserve"> </w:t>
      </w:r>
      <w:r>
        <w:rPr>
          <w:rFonts w:hint="eastAsia"/>
        </w:rPr>
        <w:t>生成报告</w:t>
      </w:r>
    </w:p>
    <w:p>
      <w:pPr>
        <w:spacing w:line="400" w:lineRule="exact"/>
        <w:ind w:firstLine="0" w:firstLineChars="0"/>
      </w:pPr>
      <w:r>
        <w:rPr>
          <w:rFonts w:hint="eastAsia"/>
        </w:rPr>
        <w:t>12.</w:t>
      </w:r>
      <w:r>
        <w:t xml:space="preserve"> </w:t>
      </w:r>
      <w:r>
        <w:rPr>
          <w:rFonts w:hint="eastAsia"/>
        </w:rPr>
        <w:t>返回</w:t>
      </w:r>
    </w:p>
    <w:p>
      <w:pPr>
        <w:pStyle w:val="3"/>
        <w:ind w:firstLine="0" w:firstLineChars="0"/>
      </w:pPr>
      <w:bookmarkStart w:id="365" w:name="_Toc30116"/>
      <w:bookmarkStart w:id="366" w:name="_Toc4614"/>
      <w:bookmarkStart w:id="367" w:name="_Toc31650"/>
      <w:bookmarkStart w:id="368" w:name="_Toc10483"/>
      <w:bookmarkStart w:id="369" w:name="_Toc24552"/>
      <w:bookmarkStart w:id="370" w:name="_Toc4591"/>
      <w:bookmarkStart w:id="371" w:name="_Toc21623"/>
      <w:bookmarkStart w:id="372" w:name="_Toc1949"/>
      <w:bookmarkStart w:id="373" w:name="_Toc23235"/>
      <w:bookmarkStart w:id="374" w:name="_Toc27401"/>
      <w:bookmarkStart w:id="375" w:name="_Toc1537"/>
      <w:bookmarkStart w:id="376" w:name="_Toc1821"/>
      <w:bookmarkStart w:id="377" w:name="_Toc32217"/>
      <w:bookmarkStart w:id="378" w:name="_Toc13021"/>
      <w:bookmarkStart w:id="379" w:name="_Toc38631364"/>
      <w:bookmarkStart w:id="380" w:name="_Toc20125"/>
      <w:bookmarkStart w:id="381" w:name="_Toc24914"/>
      <w:bookmarkStart w:id="382" w:name="_Toc30311"/>
      <w:bookmarkStart w:id="383" w:name="_Toc11442"/>
      <w:bookmarkStart w:id="384" w:name="_Toc275"/>
      <w:bookmarkStart w:id="385" w:name="_Toc18822"/>
      <w:bookmarkStart w:id="386" w:name="_Toc15832"/>
      <w:bookmarkStart w:id="387" w:name="_Toc13850"/>
      <w:bookmarkStart w:id="388" w:name="_Toc17066"/>
      <w:bookmarkStart w:id="389" w:name="_Toc19258"/>
      <w:bookmarkStart w:id="390" w:name="_Toc26943"/>
      <w:bookmarkStart w:id="391" w:name="_Toc7330"/>
      <w:bookmarkStart w:id="392" w:name="_Toc40880733"/>
      <w:r>
        <w:t>5</w:t>
      </w:r>
      <w:r>
        <w:rPr>
          <w:rFonts w:hint="eastAsia"/>
        </w:rPr>
        <w:t>.1</w:t>
      </w:r>
      <w:r>
        <w:t xml:space="preserve"> </w:t>
      </w:r>
      <w:r>
        <w:rPr>
          <w:rFonts w:hint="eastAsia"/>
        </w:rPr>
        <w:t>通用心电图编辑窗口</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pPr>
        <w:ind w:firstLine="0" w:firstLineChars="0"/>
      </w:pPr>
      <w:r>
        <w:rPr>
          <w:rFonts w:hint="eastAsia"/>
        </w:rPr>
        <w:drawing>
          <wp:anchor distT="0" distB="0" distL="114935" distR="114935" simplePos="0" relativeHeight="251658240" behindDoc="0" locked="0" layoutInCell="1" allowOverlap="1">
            <wp:simplePos x="0" y="0"/>
            <wp:positionH relativeFrom="column">
              <wp:posOffset>40640</wp:posOffset>
            </wp:positionH>
            <wp:positionV relativeFrom="paragraph">
              <wp:posOffset>20320</wp:posOffset>
            </wp:positionV>
            <wp:extent cx="5271770" cy="1318895"/>
            <wp:effectExtent l="0" t="0" r="5080" b="14605"/>
            <wp:wrapSquare wrapText="bothSides"/>
            <wp:docPr id="6" name="图片 6" descr="D:\work\HolterSystem\文档\注册\送检\最新文件\图片\脱敏文件\024、通用十二导联图界面.PNG024、通用十二导联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work\HolterSystem\文档\注册\送检\最新文件\图片\脱敏文件\024、通用十二导联图界面.PNG024、通用十二导联图界面"/>
                    <pic:cNvPicPr>
                      <a:picLocks noChangeAspect="1"/>
                    </pic:cNvPicPr>
                  </pic:nvPicPr>
                  <pic:blipFill>
                    <a:blip r:embed="rId23"/>
                    <a:srcRect/>
                    <a:stretch>
                      <a:fillRect/>
                    </a:stretch>
                  </pic:blipFill>
                  <pic:spPr>
                    <a:xfrm>
                      <a:off x="0" y="0"/>
                      <a:ext cx="5271770" cy="1318895"/>
                    </a:xfrm>
                    <a:prstGeom prst="rect">
                      <a:avLst/>
                    </a:prstGeom>
                  </pic:spPr>
                </pic:pic>
              </a:graphicData>
            </a:graphic>
          </wp:anchor>
        </w:drawing>
      </w:r>
      <w:r>
        <w:rPr>
          <w:rFonts w:hint="eastAsia"/>
        </w:rPr>
        <w:t>在“编辑分析”的大多数功能页面中有一个通用的心电图编辑窗口，界面如下图。</w:t>
      </w:r>
    </w:p>
    <w:p>
      <w:pPr>
        <w:ind w:firstLine="0" w:firstLineChars="0"/>
      </w:pPr>
      <w:r>
        <w:rPr>
          <w:rFonts w:hint="eastAsia"/>
        </w:rPr>
        <w:t>该窗口提供以下功能：</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自动定位显示任一心搏的心电图。</w:t>
      </w:r>
    </w:p>
    <w:p>
      <w:pPr>
        <w:ind w:firstLine="0" w:firstLineChars="0"/>
      </w:pPr>
      <w:r>
        <w:rPr>
          <w:rFonts w:hint="eastAsia"/>
        </w:rPr>
        <w:t>3.</w:t>
      </w:r>
      <w:r>
        <w:t xml:space="preserve"> 可以在心电图上修改/插入/删除心搏标记。</w:t>
      </w:r>
    </w:p>
    <w:p>
      <w:pPr>
        <w:ind w:firstLine="0" w:firstLineChars="0"/>
      </w:pPr>
      <w:r>
        <w:rPr>
          <w:rFonts w:hint="eastAsia"/>
        </w:rPr>
        <w:t>4.</w:t>
      </w:r>
      <w:r>
        <w:t xml:space="preserve"> 可以测量心电图的RR 间期。</w:t>
      </w:r>
    </w:p>
    <w:p>
      <w:pPr>
        <w:ind w:firstLine="0" w:firstLineChars="0"/>
      </w:pPr>
      <w:r>
        <w:rPr>
          <w:rFonts w:hint="eastAsia"/>
        </w:rPr>
        <w:t>5.</w:t>
      </w:r>
      <w:r>
        <w:t xml:space="preserve"> 可以快速浏览所有24 小时心电图。</w:t>
      </w:r>
    </w:p>
    <w:p>
      <w:pPr>
        <w:ind w:firstLine="0" w:firstLineChars="0"/>
      </w:pPr>
      <w:r>
        <w:rPr>
          <w:rFonts w:hint="eastAsia"/>
        </w:rPr>
        <w:t>心电图编辑窗口由心电图显示编辑窗、常用工具条和控制面板组成。</w:t>
      </w:r>
    </w:p>
    <w:p>
      <w:pPr>
        <w:ind w:firstLine="0" w:firstLineChars="0"/>
        <w:rPr>
          <w:b/>
          <w:bCs/>
        </w:rPr>
      </w:pPr>
      <w:r>
        <w:rPr>
          <w:rFonts w:hint="eastAsia"/>
          <w:b/>
          <w:bCs/>
        </w:rPr>
        <w:t>常用工具条的快捷键说明如下：</w:t>
      </w:r>
    </w:p>
    <w:p>
      <w:pPr>
        <w:ind w:firstLine="0" w:firstLineChars="0"/>
      </w:pPr>
      <w:r>
        <w:pict>
          <v:shape id="_x0000_i1025" o:spt="75" type="#_x0000_t75" style="height:14.4pt;width:14.4pt;" filled="f" o:preferrelative="t" stroked="f" coordsize="21600,21600">
            <v:path/>
            <v:fill on="f" focussize="0,0"/>
            <v:stroke on="f" joinstyle="miter"/>
            <v:imagedata r:id="rId24" o:title=""/>
            <o:lock v:ext="edit" aspectratio="t"/>
            <w10:wrap type="none"/>
            <w10:anchorlock/>
          </v:shape>
        </w:pict>
      </w:r>
      <w:r>
        <w:rPr>
          <w:rFonts w:hint="eastAsia"/>
        </w:rPr>
        <w:t>按钮：</w:t>
      </w:r>
      <w:r>
        <w:t xml:space="preserve"> </w:t>
      </w:r>
      <w:r>
        <w:rPr>
          <w:rFonts w:hint="eastAsia"/>
        </w:rPr>
        <w:t>打开全屏心电图窗口，显示全部</w:t>
      </w:r>
      <w:r>
        <w:t>12 导联心电图。</w:t>
      </w:r>
      <w:r>
        <w:rPr>
          <w:rFonts w:hint="eastAsia"/>
        </w:rPr>
        <w:t>亦可在心电图显示区域双击鼠标左键打开全屏心电图窗口。</w:t>
      </w:r>
    </w:p>
    <w:p>
      <w:pPr>
        <w:ind w:firstLine="0" w:firstLineChars="0"/>
      </w:pPr>
      <w:r>
        <w:rPr>
          <w:rFonts w:hint="eastAsia"/>
        </w:rPr>
        <w:drawing>
          <wp:inline distT="0" distB="0" distL="0" distR="0">
            <wp:extent cx="2095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按钮：即时打印当前心电图窗口中线位置的</w:t>
      </w:r>
      <w:r>
        <w:t>8 秒</w:t>
      </w:r>
      <w:r>
        <w:rPr>
          <w:rFonts w:hint="eastAsia"/>
        </w:rPr>
        <w:t>心电图。</w:t>
      </w:r>
    </w:p>
    <w:p>
      <w:pPr>
        <w:ind w:firstLine="0" w:firstLineChars="0"/>
      </w:pPr>
      <w:r>
        <w:rPr>
          <w:rFonts w:hint="eastAsia"/>
        </w:rPr>
        <w:drawing>
          <wp:inline distT="0" distB="0" distL="0" distR="0">
            <wp:extent cx="2095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按钮：保存心电图片段。保存的心电图可以在“片段图编辑”功能页面中再次确认，确认的片段图将出现到报告中。</w:t>
      </w:r>
    </w:p>
    <w:p>
      <w:pPr>
        <w:ind w:firstLine="0" w:firstLineChars="0"/>
      </w:pPr>
      <w:r>
        <w:rPr>
          <w:rFonts w:hint="eastAsia"/>
        </w:rPr>
        <w:drawing>
          <wp:inline distT="0" distB="0" distL="0" distR="0">
            <wp:extent cx="2095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按钮：按下后可以开启测量。</w:t>
      </w:r>
    </w:p>
    <w:p>
      <w:pPr>
        <w:ind w:firstLine="0" w:firstLineChars="0"/>
      </w:pPr>
      <w:r>
        <w:rPr>
          <w:rFonts w:hint="eastAsia"/>
        </w:rPr>
        <w:drawing>
          <wp:inline distT="0" distB="0" distL="0" distR="0">
            <wp:extent cx="209550" cy="209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按钮：心电图背景网格开关。</w:t>
      </w:r>
    </w:p>
    <w:p>
      <w:pPr>
        <w:ind w:firstLine="0" w:firstLineChars="0"/>
      </w:pPr>
      <w:r>
        <w:pict>
          <v:shape id="_x0000_i1026" o:spt="75" type="#_x0000_t75" style="height:14.4pt;width:14.4pt;" filled="f" o:preferrelative="t" stroked="f" coordsize="21600,21600">
            <v:path/>
            <v:fill on="f" focussize="0,0"/>
            <v:stroke on="f" joinstyle="miter"/>
            <v:imagedata r:id="rId29" o:title=""/>
            <o:lock v:ext="edit" aspectratio="t"/>
            <w10:wrap type="none"/>
            <w10:anchorlock/>
          </v:shape>
        </w:pict>
      </w:r>
      <w:r>
        <w:rPr>
          <w:rFonts w:hint="eastAsia"/>
        </w:rPr>
        <w:t>按钮：医生手动标注事件开关，如下图。</w:t>
      </w:r>
      <w:r>
        <w:drawing>
          <wp:anchor distT="0" distB="0" distL="114300" distR="114300" simplePos="0" relativeHeight="251642880" behindDoc="0" locked="0" layoutInCell="1" allowOverlap="1">
            <wp:simplePos x="0" y="0"/>
            <wp:positionH relativeFrom="margin">
              <wp:posOffset>560705</wp:posOffset>
            </wp:positionH>
            <wp:positionV relativeFrom="paragraph">
              <wp:posOffset>492125</wp:posOffset>
            </wp:positionV>
            <wp:extent cx="4148455" cy="2222500"/>
            <wp:effectExtent l="0" t="0" r="4445" b="6350"/>
            <wp:wrapSquare wrapText="bothSides"/>
            <wp:docPr id="71" name="图片 71"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4148455" cy="222250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drawing>
          <wp:inline distT="0" distB="0" distL="0" distR="0">
            <wp:extent cx="209550" cy="20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按钮：显示心搏数量开关。</w:t>
      </w:r>
    </w:p>
    <w:p>
      <w:pPr>
        <w:ind w:firstLine="0" w:firstLineChars="0"/>
        <w:rPr>
          <w:b/>
          <w:bCs/>
        </w:rPr>
      </w:pPr>
      <w:r>
        <w:rPr>
          <w:rFonts w:hint="eastAsia"/>
        </w:rPr>
        <w:drawing>
          <wp:anchor distT="0" distB="0" distL="114300" distR="114300" simplePos="0" relativeHeight="251655168" behindDoc="0" locked="0" layoutInCell="1" allowOverlap="1">
            <wp:simplePos x="0" y="0"/>
            <wp:positionH relativeFrom="margin">
              <wp:align>center</wp:align>
            </wp:positionH>
            <wp:positionV relativeFrom="paragraph">
              <wp:posOffset>299085</wp:posOffset>
            </wp:positionV>
            <wp:extent cx="1446530" cy="1566545"/>
            <wp:effectExtent l="0" t="0" r="127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46623" cy="1566407"/>
                    </a:xfrm>
                    <a:prstGeom prst="rect">
                      <a:avLst/>
                    </a:prstGeom>
                  </pic:spPr>
                </pic:pic>
              </a:graphicData>
            </a:graphic>
          </wp:anchor>
        </w:drawing>
      </w:r>
      <w:r>
        <w:rPr>
          <w:rFonts w:hint="eastAsia"/>
          <w:b/>
          <w:bCs/>
        </w:rPr>
        <w:t>控制面板功能键说明如下：</w:t>
      </w:r>
    </w:p>
    <w:p>
      <w:pPr>
        <w:ind w:firstLine="480"/>
      </w:pPr>
    </w:p>
    <w:p>
      <w:pPr>
        <w:ind w:firstLine="480"/>
      </w:pPr>
    </w:p>
    <w:p>
      <w:pPr>
        <w:ind w:firstLine="480"/>
      </w:pPr>
    </w:p>
    <w:p>
      <w:pPr>
        <w:ind w:firstLine="480"/>
      </w:pPr>
    </w:p>
    <w:p>
      <w:pPr>
        <w:ind w:firstLine="480"/>
      </w:pPr>
    </w:p>
    <w:p>
      <w:pPr>
        <w:ind w:firstLine="0" w:firstLineChars="0"/>
      </w:pPr>
      <w:r>
        <w:rPr>
          <w:rFonts w:hint="eastAsia"/>
        </w:rPr>
        <w:drawing>
          <wp:inline distT="0" distB="0" distL="0" distR="0">
            <wp:extent cx="1057275" cy="219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57423" cy="219106"/>
                    </a:xfrm>
                    <a:prstGeom prst="rect">
                      <a:avLst/>
                    </a:prstGeom>
                  </pic:spPr>
                </pic:pic>
              </a:graphicData>
            </a:graphic>
          </wp:inline>
        </w:drawing>
      </w:r>
      <w:r>
        <w:rPr>
          <w:rFonts w:hint="eastAsia"/>
        </w:rPr>
        <w:t>选择心电图导联：提供选择心电图显示的通道。</w:t>
      </w:r>
    </w:p>
    <w:p>
      <w:pPr>
        <w:ind w:firstLine="0" w:firstLineChars="0"/>
      </w:pPr>
      <w:r>
        <w:rPr>
          <w:rFonts w:hint="eastAsia"/>
        </w:rPr>
        <w:drawing>
          <wp:inline distT="0" distB="0" distL="0" distR="0">
            <wp:extent cx="1057275"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纸速选择列表：可以横向放大</w:t>
      </w:r>
      <w:r>
        <w:t>/缩小心电图。可选有：12.5 毫米/秒、25 毫米/秒和50 毫米/秒。</w:t>
      </w:r>
    </w:p>
    <w:p>
      <w:pPr>
        <w:ind w:firstLine="0" w:firstLineChars="0"/>
      </w:pPr>
      <w:r>
        <w:rPr>
          <w:rFonts w:hint="eastAsia"/>
        </w:rPr>
        <w:drawing>
          <wp:inline distT="0" distB="0" distL="0" distR="0">
            <wp:extent cx="1057275" cy="190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增益选择列表：可以纵向放大</w:t>
      </w:r>
      <w:r>
        <w:t>/缩小心电图的幅度。</w:t>
      </w:r>
      <w:r>
        <w:rPr>
          <w:rFonts w:hint="eastAsia"/>
        </w:rPr>
        <w:t>可选有：</w:t>
      </w:r>
      <w:r>
        <w:t>5 毫米/毫伏、10 毫米/毫伏、20 毫米/毫伏</w:t>
      </w:r>
      <w:r>
        <w:rPr>
          <w:rFonts w:hint="eastAsia"/>
        </w:rPr>
        <w:t>。</w:t>
      </w:r>
    </w:p>
    <w:p>
      <w:pPr>
        <w:ind w:firstLine="0" w:firstLineChars="0"/>
      </w:pPr>
      <w:r>
        <w:rPr>
          <w:rFonts w:hint="eastAsia"/>
        </w:rPr>
        <w:drawing>
          <wp:inline distT="0" distB="0" distL="114300" distR="114300">
            <wp:extent cx="1182370" cy="962660"/>
            <wp:effectExtent l="0" t="0" r="17780" b="8890"/>
            <wp:docPr id="7" name="图片 7" descr="D:\work\HolterSystem\文档\注册\送检\最新文件\图片\脱敏文件\024-1、通用十二导联图界面-高级界面.PNG024-1、通用十二导联图界面-高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work\HolterSystem\文档\注册\送检\最新文件\图片\脱敏文件\024-1、通用十二导联图界面-高级界面.PNG024-1、通用十二导联图界面-高级界面"/>
                    <pic:cNvPicPr>
                      <a:picLocks noChangeAspect="1"/>
                    </pic:cNvPicPr>
                  </pic:nvPicPr>
                  <pic:blipFill>
                    <a:blip r:embed="rId36"/>
                    <a:srcRect/>
                    <a:stretch>
                      <a:fillRect/>
                    </a:stretch>
                  </pic:blipFill>
                  <pic:spPr>
                    <a:xfrm>
                      <a:off x="0" y="0"/>
                      <a:ext cx="1182370" cy="962660"/>
                    </a:xfrm>
                    <a:prstGeom prst="rect">
                      <a:avLst/>
                    </a:prstGeom>
                  </pic:spPr>
                </pic:pic>
              </a:graphicData>
            </a:graphic>
          </wp:inline>
        </w:drawing>
      </w:r>
      <w:r>
        <w:rPr>
          <w:rFonts w:hint="eastAsia"/>
        </w:rPr>
        <w:t>显示信息开关组：包括：“显示</w:t>
      </w:r>
      <w:r>
        <w:t>R-R 间期(bpm)</w:t>
      </w:r>
      <w:r>
        <w:rPr>
          <w:rFonts w:hint="eastAsia"/>
        </w:rPr>
        <w:t>”</w:t>
      </w:r>
      <w:r>
        <w:t>、</w:t>
      </w:r>
      <w:r>
        <w:rPr>
          <w:rFonts w:hint="eastAsia"/>
        </w:rPr>
        <w:t>“</w:t>
      </w:r>
      <w:r>
        <w:t>显</w:t>
      </w:r>
      <w:r>
        <w:rPr>
          <w:rFonts w:hint="eastAsia"/>
        </w:rPr>
        <w:t>示</w:t>
      </w:r>
      <w:r>
        <w:t>R-R 间期(ms)</w:t>
      </w:r>
      <w:r>
        <w:rPr>
          <w:rFonts w:hint="eastAsia"/>
        </w:rPr>
        <w:t>”、“</w:t>
      </w:r>
      <w:r>
        <w:t>显示心搏位置</w:t>
      </w:r>
      <w:r>
        <w:rPr>
          <w:rFonts w:hint="eastAsia"/>
        </w:rPr>
        <w:t>”</w:t>
      </w:r>
      <w:r>
        <w:t>、</w:t>
      </w:r>
      <w:r>
        <w:rPr>
          <w:rFonts w:hint="eastAsia"/>
        </w:rPr>
        <w:t>“</w:t>
      </w:r>
      <w:r>
        <w:t>显示心搏类</w:t>
      </w:r>
      <w:r>
        <w:rPr>
          <w:rFonts w:hint="eastAsia"/>
        </w:rPr>
        <w:t>型”。</w:t>
      </w:r>
    </w:p>
    <w:p>
      <w:pPr>
        <w:pStyle w:val="4"/>
        <w:ind w:firstLine="0" w:firstLineChars="0"/>
      </w:pPr>
      <w:bookmarkStart w:id="393" w:name="_Toc5467"/>
      <w:bookmarkStart w:id="394" w:name="_Toc20852"/>
      <w:bookmarkStart w:id="395" w:name="_Toc21043"/>
      <w:bookmarkStart w:id="396" w:name="_Toc3063"/>
      <w:bookmarkStart w:id="397" w:name="_Toc15942"/>
      <w:bookmarkStart w:id="398" w:name="_Toc5445"/>
      <w:bookmarkStart w:id="399" w:name="_Toc13871"/>
      <w:bookmarkStart w:id="400" w:name="_Toc19595"/>
      <w:bookmarkStart w:id="401" w:name="_Toc16454"/>
      <w:bookmarkStart w:id="402" w:name="_Toc12600"/>
      <w:bookmarkStart w:id="403" w:name="_Toc24220"/>
      <w:bookmarkStart w:id="404" w:name="_Toc25802"/>
      <w:bookmarkStart w:id="405" w:name="_Toc4130"/>
      <w:bookmarkStart w:id="406" w:name="_Toc11423"/>
      <w:bookmarkStart w:id="407" w:name="_Toc23722"/>
      <w:bookmarkStart w:id="408" w:name="_Toc29903"/>
      <w:bookmarkStart w:id="409" w:name="_Toc6076"/>
      <w:bookmarkStart w:id="410" w:name="_Toc1212"/>
      <w:bookmarkStart w:id="411" w:name="_Toc21734"/>
      <w:bookmarkStart w:id="412" w:name="_Toc16449"/>
      <w:bookmarkStart w:id="413" w:name="_Toc38631365"/>
      <w:bookmarkStart w:id="414" w:name="_Toc6966"/>
      <w:bookmarkStart w:id="415" w:name="_Toc13834"/>
      <w:bookmarkStart w:id="416" w:name="_Toc10471"/>
      <w:bookmarkStart w:id="417" w:name="_Toc13997"/>
      <w:bookmarkStart w:id="418" w:name="_Toc10403"/>
      <w:bookmarkStart w:id="419" w:name="_Toc11679"/>
      <w:bookmarkStart w:id="420" w:name="_Toc40880734"/>
      <w:r>
        <w:rPr>
          <w:rFonts w:hint="eastAsia"/>
        </w:rPr>
        <w:t>5.1.1 放大</w:t>
      </w:r>
      <w:r>
        <w:t>/缩小心电图</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pPr>
        <w:ind w:firstLine="480"/>
      </w:pPr>
      <w:r>
        <w:rPr>
          <w:rFonts w:hint="eastAsia"/>
        </w:rPr>
        <w:t>从“纸速”列表中选择一个纸速，可以横向放大或缩小显示心电图。可用选项有：</w:t>
      </w:r>
      <w:r>
        <w:t>12.5 毫米/秒、25 毫</w:t>
      </w:r>
      <w:r>
        <w:rPr>
          <w:rFonts w:hint="eastAsia"/>
        </w:rPr>
        <w:t>米</w:t>
      </w:r>
      <w:r>
        <w:t>/秒和50 毫米/秒。</w:t>
      </w:r>
    </w:p>
    <w:p>
      <w:pPr>
        <w:ind w:firstLine="480"/>
      </w:pPr>
      <w:r>
        <w:rPr>
          <w:rFonts w:hint="eastAsia"/>
        </w:rPr>
        <w:t>从“增益”列表中选择一个增益，可以纵向放大或缩小显示心电图。可用选项有：</w:t>
      </w:r>
      <w:r>
        <w:t xml:space="preserve"> 5 毫米/毫伏，10 毫米/毫伏、20 毫</w:t>
      </w:r>
      <w:r>
        <w:rPr>
          <w:rFonts w:hint="eastAsia"/>
        </w:rPr>
        <w:t>米</w:t>
      </w:r>
      <w:r>
        <w:t>/毫伏。</w:t>
      </w:r>
    </w:p>
    <w:p>
      <w:pPr>
        <w:pStyle w:val="4"/>
        <w:ind w:firstLine="0" w:firstLineChars="0"/>
      </w:pPr>
      <w:bookmarkStart w:id="421" w:name="_Toc26800"/>
      <w:bookmarkStart w:id="422" w:name="_Toc7290"/>
      <w:bookmarkStart w:id="423" w:name="_Toc202"/>
      <w:bookmarkStart w:id="424" w:name="_Toc10188"/>
      <w:bookmarkStart w:id="425" w:name="_Toc24829"/>
      <w:bookmarkStart w:id="426" w:name="_Toc2406"/>
      <w:bookmarkStart w:id="427" w:name="_Toc28997"/>
      <w:bookmarkStart w:id="428" w:name="_Toc7297"/>
      <w:bookmarkStart w:id="429" w:name="_Toc6676"/>
      <w:bookmarkStart w:id="430" w:name="_Toc24188"/>
      <w:bookmarkStart w:id="431" w:name="_Toc21208"/>
      <w:bookmarkStart w:id="432" w:name="_Toc12743"/>
      <w:bookmarkStart w:id="433" w:name="_Toc30516"/>
      <w:bookmarkStart w:id="434" w:name="_Toc40880735"/>
      <w:bookmarkStart w:id="435" w:name="_Toc4144"/>
      <w:bookmarkStart w:id="436" w:name="_Toc20450"/>
      <w:bookmarkStart w:id="437" w:name="_Toc38631366"/>
      <w:bookmarkStart w:id="438" w:name="_Toc24104"/>
      <w:bookmarkStart w:id="439" w:name="_Toc25759"/>
      <w:bookmarkStart w:id="440" w:name="_Toc2489"/>
      <w:bookmarkStart w:id="441" w:name="_Toc20614"/>
      <w:bookmarkStart w:id="442" w:name="_Toc4265"/>
      <w:bookmarkStart w:id="443" w:name="_Toc22937"/>
      <w:bookmarkStart w:id="444" w:name="_Toc3005"/>
      <w:bookmarkStart w:id="445" w:name="_Toc21815"/>
      <w:bookmarkStart w:id="446" w:name="_Toc8770"/>
      <w:bookmarkStart w:id="447" w:name="_Toc26026"/>
      <w:bookmarkStart w:id="448" w:name="_Toc7339"/>
      <w:r>
        <w:rPr>
          <w:rFonts w:hint="eastAsia"/>
        </w:rPr>
        <w:t>5.1.2 插入心搏</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pPr>
        <w:ind w:firstLine="0" w:firstLineChars="0"/>
      </w:pPr>
      <w:r>
        <w:rPr>
          <w:rFonts w:hint="eastAsia"/>
        </w:rPr>
        <w:t>在心电图上的任一位置插入指定类型的</w:t>
      </w:r>
      <w:r>
        <w:t>QRS。</w:t>
      </w:r>
    </w:p>
    <w:p>
      <w:pPr>
        <w:ind w:firstLine="0" w:firstLineChars="0"/>
      </w:pPr>
      <w:r>
        <w:rPr>
          <w:rFonts w:hint="eastAsia"/>
        </w:rPr>
        <w:drawing>
          <wp:anchor distT="0" distB="0" distL="114935" distR="114935" simplePos="0" relativeHeight="251639808" behindDoc="0" locked="0" layoutInCell="1" allowOverlap="1">
            <wp:simplePos x="0" y="0"/>
            <wp:positionH relativeFrom="margin">
              <wp:posOffset>1751330</wp:posOffset>
            </wp:positionH>
            <wp:positionV relativeFrom="paragraph">
              <wp:posOffset>109220</wp:posOffset>
            </wp:positionV>
            <wp:extent cx="1388110" cy="2468245"/>
            <wp:effectExtent l="0" t="0" r="2540" b="8255"/>
            <wp:wrapSquare wrapText="bothSides"/>
            <wp:docPr id="24" name="图片 24" descr="D:\work\HolterSystem\文档\注册\送检\最新文件\图片\脱敏文件\026、手动添加心搏类型界面.PNG026、手动添加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HolterSystem\文档\注册\送检\最新文件\图片\脱敏文件\026、手动添加心搏类型界面.PNG026、手动添加心搏类型界面"/>
                    <pic:cNvPicPr>
                      <a:picLocks noChangeAspect="1"/>
                    </pic:cNvPicPr>
                  </pic:nvPicPr>
                  <pic:blipFill>
                    <a:blip r:embed="rId37"/>
                    <a:srcRect/>
                    <a:stretch>
                      <a:fillRect/>
                    </a:stretch>
                  </pic:blipFill>
                  <pic:spPr>
                    <a:xfrm>
                      <a:off x="0" y="0"/>
                      <a:ext cx="1388110" cy="2468245"/>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t>操作步骤如下：</w:t>
      </w:r>
    </w:p>
    <w:p>
      <w:pPr>
        <w:pStyle w:val="23"/>
        <w:numPr>
          <w:ilvl w:val="0"/>
          <w:numId w:val="6"/>
        </w:numPr>
        <w:ind w:firstLineChars="0"/>
      </w:pPr>
      <w:r>
        <w:t>在心电图要插入的位置用鼠标</w:t>
      </w:r>
      <w:r>
        <w:rPr>
          <w:rFonts w:hint="eastAsia"/>
        </w:rPr>
        <w:t>右</w:t>
      </w:r>
      <w:r>
        <w:t>键单击，这时在心电图</w:t>
      </w:r>
      <w:r>
        <w:rPr>
          <w:rFonts w:hint="eastAsia"/>
        </w:rPr>
        <w:t>该位置上会出现一条光标线并弹出心搏类型列表窗口；</w:t>
      </w:r>
    </w:p>
    <w:p>
      <w:pPr>
        <w:ind w:firstLine="0" w:firstLineChars="0"/>
      </w:pPr>
      <w:r>
        <w:rPr>
          <w:rFonts w:hint="eastAsia"/>
        </w:rPr>
        <w:t>2</w:t>
      </w:r>
      <w:r>
        <w:t>. 在类型列表中需要插入的类型上单击鼠标左键即可完成</w:t>
      </w:r>
      <w:r>
        <w:rPr>
          <w:rFonts w:hint="eastAsia"/>
        </w:rPr>
        <w:t>插入；</w:t>
      </w:r>
    </w:p>
    <w:p>
      <w:pPr>
        <w:ind w:firstLine="0" w:firstLineChars="0"/>
      </w:pPr>
      <w:r>
        <w:rPr>
          <w:rFonts w:hint="eastAsia"/>
        </w:rPr>
        <w:t>3</w:t>
      </w:r>
      <w:r>
        <w:t>. 直接按下类型对应的键盘快捷键也可完成插入操作。</w:t>
      </w:r>
    </w:p>
    <w:p>
      <w:pPr>
        <w:ind w:firstLine="0" w:firstLineChars="0"/>
        <w:rPr>
          <w:b/>
          <w:bCs/>
        </w:rPr>
      </w:pPr>
      <w:r>
        <w:rPr>
          <w:b/>
          <w:bCs/>
          <w:color w:val="FF0000"/>
        </w:rPr>
        <w:t>注意：执行插入操作后，ECGAnalyst将自动重新分析统计心律事</w:t>
      </w:r>
      <w:r>
        <w:rPr>
          <w:rFonts w:hint="eastAsia"/>
          <w:b/>
          <w:bCs/>
          <w:color w:val="FF0000"/>
        </w:rPr>
        <w:t>件。</w:t>
      </w:r>
    </w:p>
    <w:p>
      <w:pPr>
        <w:pStyle w:val="4"/>
        <w:ind w:firstLine="0" w:firstLineChars="0"/>
      </w:pPr>
      <w:bookmarkStart w:id="449" w:name="_Toc23103"/>
      <w:bookmarkStart w:id="450" w:name="_Toc15586"/>
      <w:bookmarkStart w:id="451" w:name="_Toc30979"/>
      <w:bookmarkStart w:id="452" w:name="_Toc9902"/>
      <w:bookmarkStart w:id="453" w:name="_Toc15065"/>
      <w:bookmarkStart w:id="454" w:name="_Toc29430"/>
      <w:bookmarkStart w:id="455" w:name="_Toc40880736"/>
      <w:bookmarkStart w:id="456" w:name="_Toc27237"/>
      <w:bookmarkStart w:id="457" w:name="_Toc2439"/>
      <w:bookmarkStart w:id="458" w:name="_Toc38631367"/>
      <w:bookmarkStart w:id="459" w:name="_Toc6556"/>
      <w:bookmarkStart w:id="460" w:name="_Toc7225"/>
      <w:bookmarkStart w:id="461" w:name="_Toc18665"/>
      <w:bookmarkStart w:id="462" w:name="_Toc26545"/>
      <w:bookmarkStart w:id="463" w:name="_Toc8701"/>
      <w:bookmarkStart w:id="464" w:name="_Toc14158"/>
      <w:bookmarkStart w:id="465" w:name="_Toc10969"/>
      <w:bookmarkStart w:id="466" w:name="_Toc23037"/>
      <w:bookmarkStart w:id="467" w:name="_Toc1072"/>
      <w:bookmarkStart w:id="468" w:name="_Toc18342"/>
      <w:bookmarkStart w:id="469" w:name="_Toc14084"/>
      <w:bookmarkStart w:id="470" w:name="_Toc5899"/>
      <w:bookmarkStart w:id="471" w:name="_Toc9093"/>
      <w:bookmarkStart w:id="472" w:name="_Toc6008"/>
      <w:bookmarkStart w:id="473" w:name="_Toc17024"/>
      <w:bookmarkStart w:id="474" w:name="_Toc20406"/>
      <w:bookmarkStart w:id="475" w:name="_Toc15908"/>
      <w:bookmarkStart w:id="476" w:name="_Toc24364"/>
      <w:r>
        <w:rPr>
          <w:rFonts w:hint="eastAsia"/>
        </w:rPr>
        <w:t>5.1.3 删除心搏</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pPr>
        <w:ind w:firstLine="0" w:firstLineChars="0"/>
      </w:pPr>
      <w:r>
        <w:rPr>
          <w:rFonts w:hint="eastAsia"/>
        </w:rPr>
        <w:t>删除心电图上任一已经标识的心搏。</w:t>
      </w:r>
    </w:p>
    <w:p>
      <w:pPr>
        <w:ind w:firstLine="0" w:firstLineChars="0"/>
      </w:pPr>
      <w:r>
        <w:drawing>
          <wp:anchor distT="0" distB="0" distL="114300" distR="114300" simplePos="0" relativeHeight="251648000" behindDoc="0" locked="0" layoutInCell="1" allowOverlap="1">
            <wp:simplePos x="0" y="0"/>
            <wp:positionH relativeFrom="margin">
              <wp:posOffset>1384935</wp:posOffset>
            </wp:positionH>
            <wp:positionV relativeFrom="paragraph">
              <wp:posOffset>102235</wp:posOffset>
            </wp:positionV>
            <wp:extent cx="2494915" cy="3415030"/>
            <wp:effectExtent l="0" t="0" r="635" b="13970"/>
            <wp:wrapSquare wrapText="bothSides"/>
            <wp:docPr id="85" name="图片 85"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94915" cy="341503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操作步骤如下：</w:t>
      </w:r>
    </w:p>
    <w:p>
      <w:pPr>
        <w:pStyle w:val="23"/>
        <w:numPr>
          <w:ilvl w:val="0"/>
          <w:numId w:val="7"/>
        </w:numPr>
        <w:ind w:firstLineChars="0"/>
      </w:pPr>
      <w:r>
        <w:t>用鼠标左键单击</w:t>
      </w:r>
      <w:r>
        <w:rPr>
          <w:rFonts w:hint="eastAsia"/>
        </w:rPr>
        <w:t>要删除的心搏类型上方标识或者长按左键框选</w:t>
      </w:r>
      <w:r>
        <w:t>。这时该心搏被绿色的方</w:t>
      </w:r>
      <w:r>
        <w:rPr>
          <w:rFonts w:hint="eastAsia"/>
        </w:rPr>
        <w:t>框框住，并弹出操作菜单；</w:t>
      </w:r>
    </w:p>
    <w:p>
      <w:pPr>
        <w:pStyle w:val="23"/>
        <w:numPr>
          <w:ilvl w:val="0"/>
          <w:numId w:val="7"/>
        </w:numPr>
        <w:ind w:firstLineChars="0"/>
      </w:pPr>
      <w:r>
        <w:rPr>
          <w:rFonts w:hint="eastAsia"/>
        </w:rPr>
        <w:t>选择“删除”，该心搏将被删除；</w:t>
      </w:r>
    </w:p>
    <w:p>
      <w:pPr>
        <w:pStyle w:val="23"/>
        <w:numPr>
          <w:ilvl w:val="0"/>
          <w:numId w:val="7"/>
        </w:numPr>
        <w:ind w:firstLineChars="0"/>
      </w:pPr>
      <w:r>
        <w:t>直接按下键盘快捷键</w:t>
      </w:r>
      <w:r>
        <w:rPr>
          <w:rFonts w:hint="eastAsia"/>
        </w:rPr>
        <w:t>“D”</w:t>
      </w:r>
      <w:r>
        <w:t>，也可完成删除。</w:t>
      </w:r>
    </w:p>
    <w:p>
      <w:pPr>
        <w:ind w:firstLine="0" w:firstLineChars="0"/>
        <w:rPr>
          <w:b/>
          <w:bCs/>
          <w:color w:val="FF0000"/>
        </w:rPr>
      </w:pPr>
      <w:r>
        <w:rPr>
          <w:b/>
          <w:bCs/>
          <w:color w:val="FF0000"/>
        </w:rPr>
        <w:t>注意：执行</w:t>
      </w:r>
      <w:r>
        <w:rPr>
          <w:rFonts w:hint="eastAsia"/>
          <w:b/>
          <w:bCs/>
          <w:color w:val="FF0000"/>
        </w:rPr>
        <w:t>删除</w:t>
      </w:r>
      <w:r>
        <w:rPr>
          <w:b/>
          <w:bCs/>
          <w:color w:val="FF0000"/>
        </w:rPr>
        <w:t>操作后，ECGAnalyst将自动重新分析统计心律事</w:t>
      </w:r>
      <w:r>
        <w:rPr>
          <w:rFonts w:hint="eastAsia"/>
          <w:b/>
          <w:bCs/>
          <w:color w:val="FF0000"/>
        </w:rPr>
        <w:t>件。</w:t>
      </w:r>
    </w:p>
    <w:p>
      <w:pPr>
        <w:ind w:firstLine="0" w:firstLineChars="0"/>
        <w:rPr>
          <w:b/>
          <w:bCs/>
          <w:color w:val="FF0000"/>
        </w:rPr>
      </w:pPr>
    </w:p>
    <w:p>
      <w:pPr>
        <w:pStyle w:val="4"/>
        <w:ind w:firstLine="0" w:firstLineChars="0"/>
      </w:pPr>
      <w:bookmarkStart w:id="477" w:name="_Toc18351"/>
      <w:bookmarkStart w:id="478" w:name="_Toc25529"/>
      <w:bookmarkStart w:id="479" w:name="_Toc28002"/>
      <w:bookmarkStart w:id="480" w:name="_Toc40880737"/>
      <w:bookmarkStart w:id="481" w:name="_Toc6137"/>
      <w:bookmarkStart w:id="482" w:name="_Toc25112"/>
      <w:bookmarkStart w:id="483" w:name="_Toc28960"/>
      <w:bookmarkStart w:id="484" w:name="_Toc27046"/>
      <w:bookmarkStart w:id="485" w:name="_Toc9895"/>
      <w:bookmarkStart w:id="486" w:name="_Toc28289"/>
      <w:bookmarkStart w:id="487" w:name="_Toc16568"/>
      <w:bookmarkStart w:id="488" w:name="_Toc19096"/>
      <w:bookmarkStart w:id="489" w:name="_Toc22441"/>
      <w:bookmarkStart w:id="490" w:name="_Toc17954"/>
      <w:bookmarkStart w:id="491" w:name="_Toc10968"/>
      <w:bookmarkStart w:id="492" w:name="_Toc23456"/>
      <w:bookmarkStart w:id="493" w:name="_Toc2496"/>
      <w:bookmarkStart w:id="494" w:name="_Toc26202"/>
      <w:bookmarkStart w:id="495" w:name="_Toc10913"/>
      <w:bookmarkStart w:id="496" w:name="_Toc3221"/>
      <w:bookmarkStart w:id="497" w:name="_Toc11481"/>
      <w:bookmarkStart w:id="498" w:name="_Toc38631368"/>
      <w:bookmarkStart w:id="499" w:name="_Toc5353"/>
      <w:bookmarkStart w:id="500" w:name="_Toc12330"/>
      <w:bookmarkStart w:id="501" w:name="_Toc25842"/>
      <w:bookmarkStart w:id="502" w:name="_Toc28207"/>
      <w:bookmarkStart w:id="503" w:name="_Toc30929"/>
      <w:bookmarkStart w:id="504" w:name="_Toc21889"/>
      <w:r>
        <w:rPr>
          <w:rFonts w:hint="eastAsia"/>
        </w:rPr>
        <w:t>5.1.4 修改心搏</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pPr>
        <w:ind w:firstLine="0" w:firstLineChars="0"/>
      </w:pPr>
      <w:r>
        <w:rPr>
          <w:rFonts w:hint="eastAsia"/>
        </w:rPr>
        <w:t>修改心电图上任一个已经标识的</w:t>
      </w:r>
      <w:r>
        <w:t>QRS。</w:t>
      </w:r>
    </w:p>
    <w:p>
      <w:pPr>
        <w:ind w:firstLine="0" w:firstLineChars="0"/>
      </w:pPr>
      <w:r>
        <w:rPr>
          <w:b/>
          <w:bCs/>
        </w:rPr>
        <w:drawing>
          <wp:inline distT="0" distB="0" distL="114935" distR="114935">
            <wp:extent cx="2447290" cy="3349625"/>
            <wp:effectExtent l="0" t="0" r="10160" b="3175"/>
            <wp:docPr id="86" name="图片 86"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47290" cy="3349625"/>
                    </a:xfrm>
                    <a:prstGeom prst="rect">
                      <a:avLst/>
                    </a:prstGeom>
                  </pic:spPr>
                </pic:pic>
              </a:graphicData>
            </a:graphic>
          </wp:inline>
        </w:drawing>
      </w:r>
    </w:p>
    <w:p>
      <w:pPr>
        <w:ind w:firstLine="0" w:firstLineChars="0"/>
      </w:pPr>
      <w:r>
        <w:t>操作步骤如下：</w:t>
      </w:r>
    </w:p>
    <w:p>
      <w:pPr>
        <w:pStyle w:val="23"/>
        <w:numPr>
          <w:ilvl w:val="0"/>
          <w:numId w:val="8"/>
        </w:numPr>
        <w:ind w:firstLineChars="0"/>
      </w:pPr>
      <w:r>
        <w:t>用鼠标左键单击</w:t>
      </w:r>
      <w:r>
        <w:rPr>
          <w:rFonts w:hint="eastAsia"/>
        </w:rPr>
        <w:t>要修改的心搏类型上方标识或者长按左键框选</w:t>
      </w:r>
      <w:r>
        <w:t>。这时该心搏</w:t>
      </w:r>
    </w:p>
    <w:p>
      <w:pPr>
        <w:ind w:firstLine="0" w:firstLineChars="0"/>
      </w:pPr>
      <w:r>
        <w:t>被绿色的方</w:t>
      </w:r>
      <w:r>
        <w:rPr>
          <w:rFonts w:hint="eastAsia"/>
        </w:rPr>
        <w:t>框框住，并弹出操作菜单；</w:t>
      </w:r>
    </w:p>
    <w:p>
      <w:pPr>
        <w:pStyle w:val="23"/>
        <w:numPr>
          <w:ilvl w:val="0"/>
          <w:numId w:val="8"/>
        </w:numPr>
        <w:ind w:firstLineChars="0"/>
      </w:pPr>
      <w:r>
        <w:rPr>
          <w:rFonts w:hint="eastAsia"/>
        </w:rPr>
        <w:t>在类型列表需要修改的类型上单击鼠标左键即可完成修改；</w:t>
      </w:r>
    </w:p>
    <w:p>
      <w:pPr>
        <w:pStyle w:val="23"/>
        <w:numPr>
          <w:ilvl w:val="0"/>
          <w:numId w:val="8"/>
        </w:numPr>
        <w:ind w:firstLineChars="0"/>
      </w:pPr>
      <w:r>
        <w:rPr>
          <w:rFonts w:hint="eastAsia"/>
        </w:rPr>
        <w:t>您也可以直接按下类型对应的键盘快捷键来完成修改。</w:t>
      </w:r>
    </w:p>
    <w:p>
      <w:pPr>
        <w:ind w:firstLine="0" w:firstLineChars="0"/>
        <w:rPr>
          <w:b/>
          <w:bCs/>
          <w:color w:val="FF0000"/>
        </w:rPr>
      </w:pPr>
      <w:r>
        <w:rPr>
          <w:b/>
          <w:bCs/>
          <w:color w:val="FF0000"/>
        </w:rPr>
        <w:t>注意：执行</w:t>
      </w:r>
      <w:r>
        <w:rPr>
          <w:rFonts w:hint="eastAsia"/>
          <w:b/>
          <w:bCs/>
          <w:color w:val="FF0000"/>
        </w:rPr>
        <w:t>修改</w:t>
      </w:r>
      <w:r>
        <w:rPr>
          <w:b/>
          <w:bCs/>
          <w:color w:val="FF0000"/>
        </w:rPr>
        <w:t>操作后，ECGAnalyst将自动重新分析统计心律事</w:t>
      </w:r>
      <w:r>
        <w:rPr>
          <w:rFonts w:hint="eastAsia"/>
          <w:b/>
          <w:bCs/>
          <w:color w:val="FF0000"/>
        </w:rPr>
        <w:t>件。</w:t>
      </w:r>
    </w:p>
    <w:p>
      <w:pPr>
        <w:pStyle w:val="4"/>
        <w:ind w:firstLine="0" w:firstLineChars="0"/>
      </w:pPr>
      <w:bookmarkStart w:id="505" w:name="_Toc26903"/>
      <w:bookmarkStart w:id="506" w:name="_Toc1959"/>
      <w:bookmarkStart w:id="507" w:name="_Toc25908"/>
      <w:bookmarkStart w:id="508" w:name="_Toc25464"/>
      <w:bookmarkStart w:id="509" w:name="_Toc7186"/>
      <w:bookmarkStart w:id="510" w:name="_Toc16339"/>
      <w:bookmarkStart w:id="511" w:name="_Toc26816"/>
      <w:bookmarkStart w:id="512" w:name="_Toc26324"/>
      <w:bookmarkStart w:id="513" w:name="_Toc20270"/>
      <w:bookmarkStart w:id="514" w:name="_Toc27400"/>
      <w:bookmarkStart w:id="515" w:name="_Toc40880738"/>
      <w:bookmarkStart w:id="516" w:name="_Toc38631369"/>
      <w:bookmarkStart w:id="517" w:name="_Toc31406"/>
      <w:bookmarkStart w:id="518" w:name="_Toc16579"/>
      <w:bookmarkStart w:id="519" w:name="_Toc16850"/>
      <w:bookmarkStart w:id="520" w:name="_Toc32006"/>
      <w:bookmarkStart w:id="521" w:name="_Toc10159"/>
      <w:bookmarkStart w:id="522" w:name="_Toc15419"/>
      <w:bookmarkStart w:id="523" w:name="_Toc12128"/>
      <w:bookmarkStart w:id="524" w:name="_Toc12842"/>
      <w:bookmarkStart w:id="525" w:name="_Toc30985"/>
      <w:bookmarkStart w:id="526" w:name="_Toc14146"/>
      <w:bookmarkStart w:id="527" w:name="_Toc10451"/>
      <w:bookmarkStart w:id="528" w:name="_Toc22208"/>
      <w:bookmarkStart w:id="529" w:name="_Toc16098"/>
      <w:bookmarkStart w:id="530" w:name="_Toc21684"/>
      <w:bookmarkStart w:id="531" w:name="_Toc13027"/>
      <w:bookmarkStart w:id="532" w:name="_Toc29935"/>
      <w:r>
        <w:rPr>
          <w:rFonts w:hint="eastAsia"/>
        </w:rPr>
        <w:t>5.1.5 测量心电图</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pPr>
        <w:ind w:firstLine="0" w:firstLineChars="0"/>
      </w:pPr>
      <w:r>
        <w:rPr>
          <w:rFonts w:hint="eastAsia"/>
        </w:rPr>
        <w:t>在心电图窗口中可以测量心电图的</w:t>
      </w:r>
      <w:r>
        <w:t>RR 间期。</w:t>
      </w:r>
    </w:p>
    <w:p>
      <w:pPr>
        <w:ind w:firstLine="0" w:firstLineChars="0"/>
      </w:pPr>
      <w:r>
        <w:t>操作</w:t>
      </w:r>
      <w:r>
        <w:rPr>
          <w:rFonts w:hint="eastAsia"/>
        </w:rPr>
        <w:t>步骤如下：</w:t>
      </w:r>
    </w:p>
    <w:p>
      <w:pPr>
        <w:ind w:firstLine="0" w:firstLineChars="0"/>
      </w:pPr>
      <w:r>
        <w:t>1. 按下</w:t>
      </w:r>
      <w:r>
        <w:drawing>
          <wp:inline distT="0" distB="0" distL="0" distR="0">
            <wp:extent cx="209550" cy="20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按钮，心电图窗口进入测量状态</w:t>
      </w:r>
      <w:r>
        <w:rPr>
          <w:rFonts w:hint="eastAsia"/>
        </w:rPr>
        <w:t>；</w:t>
      </w:r>
    </w:p>
    <w:p>
      <w:pPr>
        <w:ind w:firstLine="0" w:firstLineChars="0"/>
      </w:pPr>
      <w:r>
        <w:t>2. 将鼠标移动到测量的起始位置；</w:t>
      </w:r>
    </w:p>
    <w:p>
      <w:pPr>
        <w:ind w:firstLine="0" w:firstLineChars="0"/>
      </w:pPr>
      <w:r>
        <w:t>3. 按下鼠标左键；这时将自动将鼠标位置记录为测量窗的</w:t>
      </w:r>
      <w:r>
        <w:rPr>
          <w:rFonts w:hint="eastAsia"/>
        </w:rPr>
        <w:t>起始位置；</w:t>
      </w:r>
    </w:p>
    <w:p>
      <w:pPr>
        <w:ind w:firstLine="0" w:firstLineChars="0"/>
      </w:pPr>
      <w:r>
        <w:t>4. 拖动鼠标到测量的结束位置；这时随着鼠标的拖动，在</w:t>
      </w:r>
      <w:r>
        <w:rPr>
          <w:rFonts w:hint="eastAsia"/>
        </w:rPr>
        <w:t>状态栏上会出现一个小提示窗显示当前鼠标位置距离起始位置的间期（毫秒）以及电平差（毫伏）；</w:t>
      </w:r>
    </w:p>
    <w:p>
      <w:pPr>
        <w:ind w:firstLine="0" w:firstLineChars="0"/>
      </w:pPr>
      <w:r>
        <w:t>5. 释放鼠标左键。这时小提示窗中的值，就是测量窗的时</w:t>
      </w:r>
      <w:r>
        <w:rPr>
          <w:rFonts w:hint="eastAsia"/>
        </w:rPr>
        <w:t>间间期（毫秒）以及两点的电平差（毫伏）。如下图。</w:t>
      </w:r>
    </w:p>
    <w:p>
      <w:pPr>
        <w:ind w:firstLine="480"/>
      </w:pPr>
      <w:r>
        <w:drawing>
          <wp:anchor distT="0" distB="0" distL="114300" distR="114300" simplePos="0" relativeHeight="251656192" behindDoc="0" locked="0" layoutInCell="1" allowOverlap="1">
            <wp:simplePos x="0" y="0"/>
            <wp:positionH relativeFrom="margin">
              <wp:posOffset>1735455</wp:posOffset>
            </wp:positionH>
            <wp:positionV relativeFrom="paragraph">
              <wp:posOffset>154305</wp:posOffset>
            </wp:positionV>
            <wp:extent cx="1802765" cy="3009900"/>
            <wp:effectExtent l="0" t="0" r="6985" b="0"/>
            <wp:wrapSquare wrapText="bothSides"/>
            <wp:docPr id="8" name="图片 8" descr="D:\work\HolterSystem\文档\注册\送检\最新文件\图片\脱敏文件\028、测量界面.png028、测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work\HolterSystem\文档\注册\送检\最新文件\图片\脱敏文件\028、测量界面.png028、测量界面"/>
                    <pic:cNvPicPr>
                      <a:picLocks noChangeAspect="1" noChangeArrowheads="1"/>
                    </pic:cNvPicPr>
                  </pic:nvPicPr>
                  <pic:blipFill>
                    <a:blip r:embed="rId39"/>
                    <a:srcRect/>
                    <a:stretch>
                      <a:fillRect/>
                    </a:stretch>
                  </pic:blipFill>
                  <pic:spPr>
                    <a:xfrm>
                      <a:off x="0" y="0"/>
                      <a:ext cx="1802765" cy="3009900"/>
                    </a:xfrm>
                    <a:prstGeom prst="rect">
                      <a:avLst/>
                    </a:prstGeom>
                    <a:noFill/>
                    <a:ln>
                      <a:noFill/>
                    </a:ln>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r>
        <w:t>6. 这时</w:t>
      </w:r>
      <w:r>
        <w:rPr>
          <w:rFonts w:hint="eastAsia"/>
        </w:rPr>
        <w:t>在测量范围中间按下鼠标左键</w:t>
      </w:r>
      <w:r>
        <w:t>移动鼠标，整个测量窗将随着鼠标移动</w:t>
      </w:r>
      <w:r>
        <w:rPr>
          <w:rFonts w:hint="eastAsia"/>
        </w:rPr>
        <w:t>；</w:t>
      </w:r>
    </w:p>
    <w:p>
      <w:pPr>
        <w:ind w:firstLine="0" w:firstLineChars="0"/>
      </w:pPr>
      <w:r>
        <w:t>7</w:t>
      </w:r>
      <w:r>
        <w:rPr>
          <w:rFonts w:hint="eastAsia"/>
        </w:rPr>
        <w:t>.</w:t>
      </w:r>
      <w:r>
        <w:t xml:space="preserve"> 释放</w:t>
      </w:r>
      <w:r>
        <w:drawing>
          <wp:inline distT="0" distB="0" distL="0" distR="0">
            <wp:extent cx="2095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按钮则退出测量状态。</w:t>
      </w:r>
    </w:p>
    <w:p>
      <w:pPr>
        <w:pStyle w:val="4"/>
        <w:ind w:firstLine="0" w:firstLineChars="0"/>
      </w:pPr>
      <w:bookmarkStart w:id="533" w:name="_Toc12790"/>
      <w:bookmarkStart w:id="534" w:name="_Toc21767"/>
      <w:bookmarkStart w:id="535" w:name="_Toc1893"/>
      <w:bookmarkStart w:id="536" w:name="_Toc20986"/>
      <w:bookmarkStart w:id="537" w:name="_Toc9573"/>
      <w:bookmarkStart w:id="538" w:name="_Toc12250"/>
      <w:bookmarkStart w:id="539" w:name="_Toc8676"/>
      <w:bookmarkStart w:id="540" w:name="_Toc1332"/>
      <w:bookmarkStart w:id="541" w:name="_Toc30616"/>
      <w:bookmarkStart w:id="542" w:name="_Toc1049"/>
      <w:bookmarkStart w:id="543" w:name="_Toc15567"/>
      <w:bookmarkStart w:id="544" w:name="_Toc5407"/>
      <w:bookmarkStart w:id="545" w:name="_Toc31835"/>
      <w:bookmarkStart w:id="546" w:name="_Toc22976"/>
      <w:bookmarkStart w:id="547" w:name="_Toc23718"/>
      <w:bookmarkStart w:id="548" w:name="_Toc6917"/>
      <w:bookmarkStart w:id="549" w:name="_Toc11479"/>
      <w:bookmarkStart w:id="550" w:name="_Toc10453"/>
      <w:bookmarkStart w:id="551" w:name="_Toc19932"/>
      <w:bookmarkStart w:id="552" w:name="_Toc38631370"/>
      <w:bookmarkStart w:id="553" w:name="_Toc9526"/>
      <w:bookmarkStart w:id="554" w:name="_Toc26783"/>
      <w:bookmarkStart w:id="555" w:name="_Toc29064"/>
      <w:bookmarkStart w:id="556" w:name="_Toc15797"/>
      <w:bookmarkStart w:id="557" w:name="_Toc26593"/>
      <w:bookmarkStart w:id="558" w:name="_Toc15330"/>
      <w:bookmarkStart w:id="559" w:name="_Toc20719"/>
      <w:bookmarkStart w:id="560" w:name="_Toc40880739"/>
      <w:r>
        <w:rPr>
          <w:rFonts w:hint="eastAsia"/>
        </w:rPr>
        <w:t>5.1.6 快速浏览心电图</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pPr>
        <w:ind w:firstLine="480"/>
      </w:pPr>
      <w:r>
        <w:rPr>
          <w:rFonts w:hint="eastAsia"/>
        </w:rPr>
        <w:t>心电图编辑窗提供快速浏览心电图的功能。</w:t>
      </w:r>
    </w:p>
    <w:p>
      <w:pPr>
        <w:ind w:firstLine="480"/>
      </w:pPr>
      <w:r>
        <w:rPr>
          <w:rFonts w:hint="eastAsia"/>
        </w:rPr>
        <w:t>心电图编辑窗口的底部是一个滚动条，它的长度与心电图的长度相对应。当点击或拖动滚动条时，窗口中的心电图也会跟着翻动。</w:t>
      </w:r>
    </w:p>
    <w:p>
      <w:pPr>
        <w:ind w:firstLine="480"/>
      </w:pPr>
      <w:r>
        <w:rPr>
          <w:rFonts w:hint="eastAsia"/>
        </w:rPr>
        <w:t>点击</w:t>
      </w:r>
      <w:r>
        <w:drawing>
          <wp:inline distT="0" distB="0" distL="0" distR="0">
            <wp:extent cx="209550" cy="20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可以全屏显示心电图，如果是</w:t>
      </w:r>
      <w:r>
        <w:t>12 导联病例将显示全部12 导联心电图波形。</w:t>
      </w:r>
    </w:p>
    <w:p>
      <w:pPr>
        <w:ind w:firstLine="480"/>
      </w:pPr>
      <w:r>
        <w:rPr>
          <w:rFonts w:hint="eastAsia"/>
        </w:rPr>
        <w:t>点击右侧的控制面板中的“导联”按钮来选择心电图显示的导联。</w:t>
      </w:r>
    </w:p>
    <w:p>
      <w:pPr>
        <w:pStyle w:val="4"/>
        <w:ind w:firstLine="0" w:firstLineChars="0"/>
      </w:pPr>
      <w:bookmarkStart w:id="561" w:name="_Toc23087"/>
      <w:bookmarkStart w:id="562" w:name="_Toc8774"/>
      <w:bookmarkStart w:id="563" w:name="_Toc40880740"/>
      <w:bookmarkStart w:id="564" w:name="_Toc38631371"/>
      <w:bookmarkStart w:id="565" w:name="_Toc14061"/>
      <w:bookmarkStart w:id="566" w:name="_Toc4867"/>
      <w:bookmarkStart w:id="567" w:name="_Toc5475"/>
      <w:bookmarkStart w:id="568" w:name="_Toc13648"/>
      <w:bookmarkStart w:id="569" w:name="_Toc32138"/>
      <w:bookmarkStart w:id="570" w:name="_Toc22365"/>
      <w:bookmarkStart w:id="571" w:name="_Toc32707"/>
      <w:bookmarkStart w:id="572" w:name="_Toc11925"/>
      <w:bookmarkStart w:id="573" w:name="_Toc16636"/>
      <w:bookmarkStart w:id="574" w:name="_Toc9700"/>
      <w:bookmarkStart w:id="575" w:name="_Toc6174"/>
      <w:bookmarkStart w:id="576" w:name="_Toc23894"/>
      <w:bookmarkStart w:id="577" w:name="_Toc16307"/>
      <w:bookmarkStart w:id="578" w:name="_Toc15698"/>
      <w:bookmarkStart w:id="579" w:name="_Toc15701"/>
      <w:bookmarkStart w:id="580" w:name="_Toc1807"/>
      <w:bookmarkStart w:id="581" w:name="_Toc19946"/>
      <w:bookmarkStart w:id="582" w:name="_Toc20157"/>
      <w:bookmarkStart w:id="583" w:name="_Toc6972"/>
      <w:bookmarkStart w:id="584" w:name="_Toc4131"/>
      <w:bookmarkStart w:id="585" w:name="_Toc22480"/>
      <w:bookmarkStart w:id="586" w:name="_Toc27746"/>
      <w:bookmarkStart w:id="587" w:name="_Toc11990"/>
      <w:bookmarkStart w:id="588" w:name="_Toc30667"/>
      <w:r>
        <w:rPr>
          <w:rFonts w:hint="eastAsia"/>
        </w:rPr>
        <w:t>5.1.7 保存心电片段图</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firstLine="0" w:firstLineChars="0"/>
      </w:pPr>
      <w:r>
        <w:rPr>
          <w:rFonts w:hint="eastAsia"/>
        </w:rPr>
        <w:t>心电图编辑窗口中的心电图可以保存为片段图用于报告打印。</w:t>
      </w:r>
    </w:p>
    <w:p>
      <w:pPr>
        <w:ind w:firstLine="0" w:firstLineChars="0"/>
      </w:pPr>
      <w:r>
        <w:rPr>
          <w:rFonts w:hint="eastAsia"/>
        </w:rPr>
        <w:t>操作步骤如下：</w:t>
      </w:r>
    </w:p>
    <w:p>
      <w:pPr>
        <w:pStyle w:val="23"/>
        <w:numPr>
          <w:ilvl w:val="0"/>
          <w:numId w:val="9"/>
        </w:numPr>
        <w:ind w:firstLineChars="0"/>
      </w:pPr>
      <w:r>
        <w:t>点击</w:t>
      </w:r>
      <w:r>
        <w:drawing>
          <wp:inline distT="0" distB="0" distL="0" distR="0">
            <wp:extent cx="209550" cy="209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按钮后，在心电图编辑窗口中将出现一个</w:t>
      </w:r>
      <w:r>
        <w:rPr>
          <w:rFonts w:hint="eastAsia"/>
        </w:rPr>
        <w:t>红色</w:t>
      </w:r>
      <w:r>
        <w:t>实线方</w:t>
      </w:r>
      <w:r>
        <w:rPr>
          <w:rFonts w:hint="eastAsia"/>
        </w:rPr>
        <w:t>框来标识被保存的心电图片段。如下图。</w:t>
      </w:r>
    </w:p>
    <w:p>
      <w:pPr>
        <w:ind w:left="480" w:firstLine="0" w:firstLineChars="0"/>
      </w:pPr>
      <w:r>
        <w:drawing>
          <wp:inline distT="0" distB="0" distL="114935" distR="114935">
            <wp:extent cx="3865245" cy="3183255"/>
            <wp:effectExtent l="0" t="0" r="1905" b="17145"/>
            <wp:docPr id="72" name="图片 72" descr="D:\work\HolterSystem\文档\注册\送检\最新文件\图片\脱敏文件\029、保存片段图界面.png029、保存片段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HolterSystem\文档\注册\送检\最新文件\图片\脱敏文件\029、保存片段图界面.png029、保存片段图界面"/>
                    <pic:cNvPicPr>
                      <a:picLocks noChangeAspect="1"/>
                    </pic:cNvPicPr>
                  </pic:nvPicPr>
                  <pic:blipFill>
                    <a:blip r:embed="rId40"/>
                    <a:srcRect/>
                    <a:stretch>
                      <a:fillRect/>
                    </a:stretch>
                  </pic:blipFill>
                  <pic:spPr>
                    <a:xfrm>
                      <a:off x="0" y="0"/>
                      <a:ext cx="3865245" cy="3183255"/>
                    </a:xfrm>
                    <a:prstGeom prst="rect">
                      <a:avLst/>
                    </a:prstGeom>
                  </pic:spPr>
                </pic:pic>
              </a:graphicData>
            </a:graphic>
          </wp:inline>
        </w:drawing>
      </w:r>
    </w:p>
    <w:p>
      <w:pPr>
        <w:ind w:firstLine="0" w:firstLineChars="0"/>
      </w:pPr>
      <w:r>
        <w:rPr>
          <w:rFonts w:hint="eastAsia"/>
        </w:rPr>
        <w:t>2.</w:t>
      </w:r>
      <w:r>
        <w:t xml:space="preserve"> </w:t>
      </w:r>
      <w:r>
        <w:rPr>
          <w:rFonts w:hint="eastAsia"/>
        </w:rPr>
        <w:t>输入自定义信息（片段图名称）后</w:t>
      </w:r>
      <w:r>
        <w:t>点击</w:t>
      </w:r>
      <w:r>
        <w:rPr>
          <w:rFonts w:hint="eastAsia"/>
        </w:rPr>
        <w:t>“</w:t>
      </w:r>
      <w:r>
        <w:t>确</w:t>
      </w:r>
      <w:r>
        <w:rPr>
          <w:rFonts w:hint="eastAsia"/>
        </w:rPr>
        <w:t>定”</w:t>
      </w:r>
      <w:r>
        <w:t>按钮保存心电图片段图。所有已保存的心电</w:t>
      </w:r>
      <w:r>
        <w:rPr>
          <w:rFonts w:hint="eastAsia"/>
        </w:rPr>
        <w:t>图片段可以在“片段图”功能中查看和打印；</w:t>
      </w:r>
    </w:p>
    <w:p>
      <w:pPr>
        <w:ind w:firstLine="0" w:firstLineChars="0"/>
      </w:pPr>
      <w:r>
        <w:rPr>
          <w:rFonts w:hint="eastAsia"/>
        </w:rPr>
        <w:t>3.</w:t>
      </w:r>
      <w:r>
        <w:t xml:space="preserve"> 点击</w:t>
      </w:r>
      <w:r>
        <w:rPr>
          <w:rFonts w:hint="eastAsia"/>
        </w:rPr>
        <w:t>“</w:t>
      </w:r>
      <w:r>
        <w:t>取消</w:t>
      </w:r>
      <w:r>
        <w:rPr>
          <w:rFonts w:hint="eastAsia"/>
        </w:rPr>
        <w:t>”</w:t>
      </w:r>
      <w:r>
        <w:t>按钮放弃保存。</w:t>
      </w:r>
    </w:p>
    <w:p>
      <w:pPr>
        <w:pStyle w:val="4"/>
        <w:ind w:firstLine="0" w:firstLineChars="0"/>
      </w:pPr>
      <w:bookmarkStart w:id="589" w:name="_Toc9169"/>
      <w:bookmarkStart w:id="590" w:name="_Toc3069"/>
      <w:bookmarkStart w:id="591" w:name="_Toc6673"/>
      <w:bookmarkStart w:id="592" w:name="_Toc16582"/>
      <w:bookmarkStart w:id="593" w:name="_Toc32641"/>
      <w:bookmarkStart w:id="594" w:name="_Toc14918"/>
      <w:bookmarkStart w:id="595" w:name="_Toc15913"/>
      <w:bookmarkStart w:id="596" w:name="_Toc15692"/>
      <w:bookmarkStart w:id="597" w:name="_Toc9607"/>
      <w:bookmarkStart w:id="598" w:name="_Toc38631372"/>
      <w:bookmarkStart w:id="599" w:name="_Toc17752"/>
      <w:bookmarkStart w:id="600" w:name="_Toc29071"/>
      <w:bookmarkStart w:id="601" w:name="_Toc4699"/>
      <w:bookmarkStart w:id="602" w:name="_Toc18687"/>
      <w:bookmarkStart w:id="603" w:name="_Toc16190"/>
      <w:bookmarkStart w:id="604" w:name="_Toc2920"/>
      <w:bookmarkStart w:id="605" w:name="_Toc24505"/>
      <w:bookmarkStart w:id="606" w:name="_Toc5629"/>
      <w:bookmarkStart w:id="607" w:name="_Toc4774"/>
      <w:bookmarkStart w:id="608" w:name="_Toc27316"/>
      <w:bookmarkStart w:id="609" w:name="_Toc2963"/>
      <w:bookmarkStart w:id="610" w:name="_Toc15334"/>
      <w:bookmarkStart w:id="611" w:name="_Toc3705"/>
      <w:bookmarkStart w:id="612" w:name="_Toc40880741"/>
      <w:bookmarkStart w:id="613" w:name="_Toc30484"/>
      <w:bookmarkStart w:id="614" w:name="_Toc3964"/>
      <w:bookmarkStart w:id="615" w:name="_Toc6543"/>
      <w:bookmarkStart w:id="616" w:name="_Toc8879"/>
      <w:r>
        <w:rPr>
          <w:rFonts w:hint="eastAsia"/>
        </w:rPr>
        <w:t>5.1.8 即时打印心电图</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pPr>
        <w:ind w:firstLine="0" w:firstLineChars="0"/>
      </w:pPr>
      <w:bookmarkStart w:id="617" w:name="_Hlk37147696"/>
      <w:r>
        <w:rPr>
          <w:rFonts w:hint="eastAsia"/>
        </w:rPr>
        <w:t>心电图编辑窗提供即时打印心电图的功能。</w:t>
      </w:r>
    </w:p>
    <w:p>
      <w:pPr>
        <w:ind w:firstLine="0" w:firstLineChars="0"/>
      </w:pPr>
      <w:r>
        <w:rPr>
          <w:rFonts w:hint="eastAsia"/>
        </w:rPr>
        <w:drawing>
          <wp:anchor distT="0" distB="0" distL="0" distR="0" simplePos="0" relativeHeight="251659264" behindDoc="0" locked="0" layoutInCell="1" allowOverlap="1">
            <wp:simplePos x="0" y="0"/>
            <wp:positionH relativeFrom="column">
              <wp:posOffset>12700</wp:posOffset>
            </wp:positionH>
            <wp:positionV relativeFrom="paragraph">
              <wp:posOffset>153035</wp:posOffset>
            </wp:positionV>
            <wp:extent cx="5273675" cy="2856865"/>
            <wp:effectExtent l="0" t="0" r="3175" b="635"/>
            <wp:wrapSquare wrapText="bothSides"/>
            <wp:docPr id="73" name="图片 73" descr="D:\work\HolterSystem\文档\注册\送检\最新文件\图片\脱敏文件\021-2、即时打印.PNG021-2、即时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work\HolterSystem\文档\注册\送检\最新文件\图片\脱敏文件\021-2、即时打印.PNG021-2、即时打印"/>
                    <pic:cNvPicPr>
                      <a:picLocks noChangeAspect="1"/>
                    </pic:cNvPicPr>
                  </pic:nvPicPr>
                  <pic:blipFill>
                    <a:blip r:embed="rId41"/>
                    <a:srcRect/>
                    <a:stretch>
                      <a:fillRect/>
                    </a:stretch>
                  </pic:blipFill>
                  <pic:spPr>
                    <a:xfrm>
                      <a:off x="0" y="0"/>
                      <a:ext cx="5273675" cy="2856865"/>
                    </a:xfrm>
                    <a:prstGeom prst="rect">
                      <a:avLst/>
                    </a:prstGeom>
                  </pic:spPr>
                </pic:pic>
              </a:graphicData>
            </a:graphic>
          </wp:anchor>
        </w:drawing>
      </w:r>
    </w:p>
    <w:p>
      <w:pPr>
        <w:ind w:firstLine="0" w:firstLineChars="0"/>
      </w:pPr>
      <w:r>
        <w:rPr>
          <w:rFonts w:hint="eastAsia"/>
        </w:rPr>
        <w:t>操作步骤如下：</w:t>
      </w:r>
    </w:p>
    <w:bookmarkEnd w:id="617"/>
    <w:p>
      <w:pPr>
        <w:ind w:firstLine="0" w:firstLineChars="0"/>
      </w:pPr>
      <w:r>
        <w:rPr>
          <w:rFonts w:hint="eastAsia"/>
        </w:rPr>
        <w:t>1.</w:t>
      </w:r>
      <w:r>
        <w:t xml:space="preserve"> 选择一段心电图。（也可以不选择，缺省打印当前窗口的</w:t>
      </w:r>
      <w:r>
        <w:rPr>
          <w:rFonts w:hint="eastAsia"/>
        </w:rPr>
        <w:t>心电图）。</w:t>
      </w:r>
    </w:p>
    <w:p>
      <w:pPr>
        <w:ind w:firstLine="0" w:firstLineChars="0"/>
      </w:pPr>
      <w:r>
        <w:rPr>
          <w:rFonts w:hint="eastAsia"/>
        </w:rPr>
        <w:t>2.</w:t>
      </w:r>
      <w:r>
        <w:t xml:space="preserve"> 点击</w:t>
      </w:r>
      <w:r>
        <w:drawing>
          <wp:inline distT="0" distB="0" distL="0" distR="0">
            <wp:extent cx="20955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按钮后，弹出</w:t>
      </w:r>
      <w:r>
        <w:rPr>
          <w:rFonts w:hint="eastAsia"/>
        </w:rPr>
        <w:t>“</w:t>
      </w:r>
      <w:r>
        <w:t>即时打印设置</w:t>
      </w:r>
      <w:r>
        <w:rPr>
          <w:rFonts w:hint="eastAsia"/>
        </w:rPr>
        <w:t>”</w:t>
      </w:r>
      <w:r>
        <w:t>窗口：</w:t>
      </w:r>
    </w:p>
    <w:p>
      <w:pPr>
        <w:ind w:firstLine="0" w:firstLineChars="0"/>
      </w:pPr>
      <w:r>
        <w:rPr>
          <w:rFonts w:hint="eastAsia"/>
        </w:rPr>
        <w:t>3.</w:t>
      </w:r>
      <w:r>
        <w:t xml:space="preserve"> 点击</w:t>
      </w:r>
      <w:r>
        <w:rPr>
          <w:rFonts w:hint="eastAsia"/>
        </w:rPr>
        <w:t>“</w:t>
      </w:r>
      <w:r>
        <w:t>打印</w:t>
      </w:r>
      <w:r>
        <w:rPr>
          <w:rFonts w:hint="eastAsia"/>
        </w:rPr>
        <w:t>”</w:t>
      </w:r>
      <w:r>
        <w:t>输出到打印机。</w:t>
      </w:r>
    </w:p>
    <w:p>
      <w:pPr>
        <w:pStyle w:val="4"/>
        <w:ind w:firstLine="0" w:firstLineChars="0"/>
      </w:pPr>
      <w:bookmarkStart w:id="618" w:name="_Toc38631373"/>
      <w:bookmarkStart w:id="619" w:name="_Toc1832"/>
      <w:bookmarkStart w:id="620" w:name="_Toc6138"/>
      <w:bookmarkStart w:id="621" w:name="_Toc11616"/>
      <w:bookmarkStart w:id="622" w:name="_Toc8081"/>
      <w:bookmarkStart w:id="623" w:name="_Toc9415"/>
      <w:bookmarkStart w:id="624" w:name="_Toc27617"/>
      <w:bookmarkStart w:id="625" w:name="_Toc31177"/>
      <w:bookmarkStart w:id="626" w:name="_Toc16365"/>
      <w:bookmarkStart w:id="627" w:name="_Toc31025"/>
      <w:bookmarkStart w:id="628" w:name="_Toc40880742"/>
      <w:bookmarkStart w:id="629" w:name="_Toc1438"/>
      <w:bookmarkStart w:id="630" w:name="_Toc29534"/>
      <w:bookmarkStart w:id="631" w:name="_Toc14727"/>
      <w:bookmarkStart w:id="632" w:name="_Toc2675"/>
      <w:bookmarkStart w:id="633" w:name="_Toc18011"/>
      <w:bookmarkStart w:id="634" w:name="_Toc14626"/>
      <w:bookmarkStart w:id="635" w:name="_Toc4610"/>
      <w:bookmarkStart w:id="636" w:name="_Toc20493"/>
      <w:bookmarkStart w:id="637" w:name="_Toc5911"/>
      <w:bookmarkStart w:id="638" w:name="_Toc10393"/>
      <w:bookmarkStart w:id="639" w:name="_Toc3072"/>
      <w:bookmarkStart w:id="640" w:name="_Toc10087"/>
      <w:bookmarkStart w:id="641" w:name="_Toc8280"/>
      <w:bookmarkStart w:id="642" w:name="_Toc9444"/>
      <w:bookmarkStart w:id="643" w:name="_Toc12258"/>
      <w:bookmarkStart w:id="644" w:name="_Toc10763"/>
      <w:bookmarkStart w:id="645" w:name="_Toc15377"/>
      <w:r>
        <w:rPr>
          <w:rFonts w:hint="eastAsia"/>
        </w:rPr>
        <w:t>5.1.9 自定义心律失常事件</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pPr>
        <w:ind w:firstLine="0" w:firstLineChars="0"/>
      </w:pPr>
      <w:r>
        <w:drawing>
          <wp:anchor distT="0" distB="0" distL="114300" distR="114300" simplePos="0" relativeHeight="251649024" behindDoc="0" locked="0" layoutInCell="1" allowOverlap="1">
            <wp:simplePos x="0" y="0"/>
            <wp:positionH relativeFrom="margin">
              <wp:posOffset>24130</wp:posOffset>
            </wp:positionH>
            <wp:positionV relativeFrom="paragraph">
              <wp:posOffset>591185</wp:posOffset>
            </wp:positionV>
            <wp:extent cx="5221605" cy="2798445"/>
            <wp:effectExtent l="0" t="0" r="17145" b="1905"/>
            <wp:wrapSquare wrapText="bothSides"/>
            <wp:docPr id="63" name="图片 63"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5221605" cy="2798445"/>
                    </a:xfrm>
                    <a:prstGeom prst="rect">
                      <a:avLst/>
                    </a:prstGeom>
                  </pic:spPr>
                </pic:pic>
              </a:graphicData>
            </a:graphic>
          </wp:anchor>
        </w:drawing>
      </w:r>
      <w:r>
        <w:rPr>
          <w:rFonts w:hint="eastAsia"/>
        </w:rPr>
        <w:t>在心电图编辑窗口中，可以自定义心律失常事件。</w:t>
      </w:r>
    </w:p>
    <w:p>
      <w:pPr>
        <w:ind w:firstLine="0" w:firstLineChars="0"/>
      </w:pPr>
    </w:p>
    <w:p>
      <w:pPr>
        <w:ind w:firstLine="0" w:firstLineChars="0"/>
      </w:pPr>
      <w:r>
        <w:rPr>
          <w:rFonts w:hint="eastAsia"/>
        </w:rPr>
        <w:t>操作如下：</w:t>
      </w:r>
    </w:p>
    <w:p>
      <w:pPr>
        <w:ind w:firstLine="0" w:firstLineChars="0"/>
      </w:pPr>
      <w:r>
        <w:t xml:space="preserve">1. </w:t>
      </w:r>
      <w:r>
        <w:rPr>
          <w:rFonts w:hint="eastAsia"/>
        </w:rPr>
        <w:t>点击</w:t>
      </w:r>
      <w:r>
        <w:rPr>
          <w:rFonts w:hint="eastAsia"/>
        </w:rPr>
        <w:drawing>
          <wp:inline distT="0" distB="0" distL="0" distR="0">
            <wp:extent cx="209550" cy="209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按钮，打开医生手动标注事件开关；</w:t>
      </w:r>
    </w:p>
    <w:p>
      <w:pPr>
        <w:ind w:firstLine="0" w:firstLineChars="0"/>
      </w:pPr>
      <w:r>
        <w:rPr>
          <w:rFonts w:hint="eastAsia"/>
        </w:rPr>
        <w:t>2.</w:t>
      </w:r>
      <w:r>
        <w:t xml:space="preserve"> 首先选择一段心电图；</w:t>
      </w:r>
    </w:p>
    <w:p>
      <w:pPr>
        <w:ind w:firstLine="0" w:firstLineChars="0"/>
      </w:pPr>
      <w:r>
        <w:t xml:space="preserve">3. </w:t>
      </w:r>
      <w:r>
        <w:rPr>
          <w:rFonts w:hint="eastAsia"/>
        </w:rPr>
        <w:t>选择完一段心电图后，如果包含至少一个心博，则弹出事件菜单。</w:t>
      </w:r>
    </w:p>
    <w:p>
      <w:pPr>
        <w:ind w:firstLine="0" w:firstLineChars="0"/>
      </w:pPr>
      <w:r>
        <w:t>4. 选择事件类型。</w:t>
      </w:r>
    </w:p>
    <w:p>
      <w:pPr>
        <w:ind w:firstLine="0" w:firstLineChars="0"/>
      </w:pPr>
      <w:r>
        <w:rPr>
          <w:rFonts w:hint="eastAsia"/>
        </w:rPr>
        <w:t>5</w:t>
      </w:r>
      <w:r>
        <w:t xml:space="preserve">. </w:t>
      </w:r>
      <w:r>
        <w:rPr>
          <w:rFonts w:hint="eastAsia"/>
        </w:rPr>
        <w:t>在“事件统计”的“手动”分类里将看到医生手动添加的事件，如下图。</w:t>
      </w:r>
    </w:p>
    <w:p>
      <w:pPr>
        <w:ind w:firstLine="480"/>
      </w:pPr>
      <w:r>
        <w:drawing>
          <wp:anchor distT="0" distB="0" distL="114300" distR="114300" simplePos="0" relativeHeight="251650048" behindDoc="0" locked="0" layoutInCell="1" allowOverlap="1">
            <wp:simplePos x="0" y="0"/>
            <wp:positionH relativeFrom="margin">
              <wp:align>center</wp:align>
            </wp:positionH>
            <wp:positionV relativeFrom="paragraph">
              <wp:posOffset>100965</wp:posOffset>
            </wp:positionV>
            <wp:extent cx="1828800" cy="37547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828800" cy="3754755"/>
                    </a:xfrm>
                    <a:prstGeom prst="rect">
                      <a:avLst/>
                    </a:prstGeom>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ind w:firstLine="0" w:firstLineChars="0"/>
      </w:pPr>
      <w:bookmarkStart w:id="646" w:name="_Toc40880743"/>
      <w:bookmarkStart w:id="647" w:name="_Toc10470"/>
      <w:bookmarkStart w:id="648" w:name="_Toc32172"/>
      <w:bookmarkStart w:id="649" w:name="_Toc15357"/>
      <w:bookmarkStart w:id="650" w:name="_Toc22490"/>
      <w:bookmarkStart w:id="651" w:name="_Toc28311"/>
      <w:bookmarkStart w:id="652" w:name="_Toc32392"/>
      <w:bookmarkStart w:id="653" w:name="_Toc8600"/>
      <w:bookmarkStart w:id="654" w:name="_Toc32595"/>
      <w:bookmarkStart w:id="655" w:name="_Toc24854"/>
      <w:bookmarkStart w:id="656" w:name="_Toc25799"/>
      <w:bookmarkStart w:id="657" w:name="_Toc1392"/>
      <w:bookmarkStart w:id="658" w:name="_Toc22952"/>
      <w:bookmarkStart w:id="659" w:name="_Toc18837"/>
      <w:bookmarkStart w:id="660" w:name="_Toc9874"/>
      <w:bookmarkStart w:id="661" w:name="_Toc38631374"/>
      <w:bookmarkStart w:id="662" w:name="_Toc27773"/>
      <w:bookmarkStart w:id="663" w:name="_Toc8153"/>
      <w:bookmarkStart w:id="664" w:name="_Toc13910"/>
      <w:bookmarkStart w:id="665" w:name="_Toc3343"/>
      <w:bookmarkStart w:id="666" w:name="_Toc7216"/>
      <w:bookmarkStart w:id="667" w:name="_Toc11785"/>
      <w:bookmarkStart w:id="668" w:name="_Toc29417"/>
      <w:bookmarkStart w:id="669" w:name="_Toc22375"/>
      <w:bookmarkStart w:id="670" w:name="_Toc10238"/>
      <w:bookmarkStart w:id="671" w:name="_Toc13240"/>
      <w:bookmarkStart w:id="672" w:name="_Toc23838"/>
      <w:bookmarkStart w:id="673" w:name="_Toc5035"/>
      <w:r>
        <w:t>5</w:t>
      </w:r>
      <w:r>
        <w:rPr>
          <w:rFonts w:hint="eastAsia"/>
        </w:rPr>
        <w:t>.2</w:t>
      </w:r>
      <w:r>
        <w:t xml:space="preserve"> </w:t>
      </w:r>
      <w:r>
        <w:rPr>
          <w:rFonts w:hint="eastAsia"/>
        </w:rPr>
        <w:t>患者信息</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pPr>
        <w:pStyle w:val="4"/>
        <w:spacing w:line="416" w:lineRule="auto"/>
        <w:ind w:firstLine="0" w:firstLineChars="0"/>
      </w:pPr>
      <w:bookmarkStart w:id="674" w:name="_Toc12751"/>
      <w:bookmarkStart w:id="675" w:name="_Toc16793"/>
      <w:bookmarkStart w:id="676" w:name="_Toc15327"/>
      <w:bookmarkStart w:id="677" w:name="_Toc3237"/>
      <w:bookmarkStart w:id="678" w:name="_Toc2523"/>
      <w:bookmarkStart w:id="679" w:name="_Toc5777"/>
      <w:bookmarkStart w:id="680" w:name="_Toc13115"/>
      <w:bookmarkStart w:id="681" w:name="_Toc1081"/>
      <w:bookmarkStart w:id="682" w:name="_Toc21593"/>
      <w:bookmarkStart w:id="683" w:name="_Toc31775"/>
      <w:r>
        <w:rPr>
          <w:rFonts w:hint="eastAsia"/>
        </w:rPr>
        <w:t>5.2.1 区域说明</w:t>
      </w:r>
      <w:bookmarkEnd w:id="674"/>
      <w:bookmarkEnd w:id="675"/>
      <w:bookmarkEnd w:id="676"/>
      <w:bookmarkEnd w:id="677"/>
      <w:bookmarkEnd w:id="678"/>
      <w:bookmarkEnd w:id="679"/>
      <w:bookmarkEnd w:id="680"/>
      <w:bookmarkEnd w:id="681"/>
      <w:bookmarkEnd w:id="682"/>
      <w:bookmarkEnd w:id="683"/>
    </w:p>
    <w:p>
      <w:pPr>
        <w:ind w:firstLine="0" w:firstLineChars="0"/>
      </w:pPr>
      <w:r>
        <w:rPr>
          <w:rFonts w:hint="eastAsia"/>
        </w:rPr>
        <w:t>在“患者信息”界面中，包括三个区域：</w:t>
      </w:r>
    </w:p>
    <w:p>
      <w:pPr>
        <w:ind w:firstLine="0" w:firstLineChars="0"/>
      </w:pPr>
      <w:r>
        <mc:AlternateContent>
          <mc:Choice Requires="wpg">
            <w:drawing>
              <wp:anchor distT="0" distB="0" distL="114935" distR="114935" simplePos="0" relativeHeight="251664384" behindDoc="0" locked="0" layoutInCell="1" allowOverlap="1">
                <wp:simplePos x="0" y="0"/>
                <wp:positionH relativeFrom="column">
                  <wp:posOffset>34925</wp:posOffset>
                </wp:positionH>
                <wp:positionV relativeFrom="paragraph">
                  <wp:posOffset>181610</wp:posOffset>
                </wp:positionV>
                <wp:extent cx="5210175" cy="2611755"/>
                <wp:effectExtent l="0" t="0" r="9525" b="17145"/>
                <wp:wrapSquare wrapText="bothSides"/>
                <wp:docPr id="58" name="组合 58"/>
                <wp:cNvGraphicFramePr/>
                <a:graphic xmlns:a="http://schemas.openxmlformats.org/drawingml/2006/main">
                  <a:graphicData uri="http://schemas.microsoft.com/office/word/2010/wordprocessingGroup">
                    <wpg:wgp>
                      <wpg:cNvGrpSpPr/>
                      <wpg:grpSpPr>
                        <a:xfrm>
                          <a:off x="0" y="0"/>
                          <a:ext cx="5210175" cy="2611755"/>
                          <a:chOff x="2083" y="428308"/>
                          <a:chExt cx="8288" cy="4494"/>
                        </a:xfrm>
                      </wpg:grpSpPr>
                      <pic:pic xmlns:pic="http://schemas.openxmlformats.org/drawingml/2006/picture">
                        <pic:nvPicPr>
                          <pic:cNvPr id="54" name="图片 54"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2083" y="428308"/>
                            <a:ext cx="8288" cy="4494"/>
                          </a:xfrm>
                          <a:prstGeom prst="rect">
                            <a:avLst/>
                          </a:prstGeom>
                        </pic:spPr>
                      </pic:pic>
                      <wpg:grpSp>
                        <wpg:cNvPr id="56" name="组合 56"/>
                        <wpg:cNvGrpSpPr/>
                        <wpg:grpSpPr>
                          <a:xfrm>
                            <a:off x="5889" y="429314"/>
                            <a:ext cx="409" cy="1632"/>
                            <a:chOff x="5860" y="429391"/>
                            <a:chExt cx="409" cy="1632"/>
                          </a:xfrm>
                        </wpg:grpSpPr>
                        <pic:pic xmlns:pic="http://schemas.openxmlformats.org/drawingml/2006/picture">
                          <pic:nvPicPr>
                            <pic:cNvPr id="49" name="图片 49" descr="圈1"/>
                            <pic:cNvPicPr>
                              <a:picLocks noChangeAspect="1"/>
                            </pic:cNvPicPr>
                          </pic:nvPicPr>
                          <pic:blipFill>
                            <a:blip r:embed="rId17"/>
                            <a:stretch>
                              <a:fillRect/>
                            </a:stretch>
                          </pic:blipFill>
                          <pic:spPr>
                            <a:xfrm>
                              <a:off x="5861" y="429391"/>
                              <a:ext cx="406" cy="406"/>
                            </a:xfrm>
                            <a:prstGeom prst="rect">
                              <a:avLst/>
                            </a:prstGeom>
                          </pic:spPr>
                        </pic:pic>
                        <pic:pic xmlns:pic="http://schemas.openxmlformats.org/drawingml/2006/picture">
                          <pic:nvPicPr>
                            <pic:cNvPr id="51" name="图片 51" descr="D:\work\HolterSystem\文档\注册\送检\最新文件\图片\圈12345\透明\圈2.png圈2"/>
                            <pic:cNvPicPr>
                              <a:picLocks noChangeAspect="1"/>
                            </pic:cNvPicPr>
                          </pic:nvPicPr>
                          <pic:blipFill>
                            <a:blip r:embed="rId18"/>
                            <a:srcRect/>
                            <a:stretch>
                              <a:fillRect/>
                            </a:stretch>
                          </pic:blipFill>
                          <pic:spPr>
                            <a:xfrm>
                              <a:off x="5866" y="430051"/>
                              <a:ext cx="403" cy="403"/>
                            </a:xfrm>
                            <a:prstGeom prst="rect">
                              <a:avLst/>
                            </a:prstGeom>
                          </pic:spPr>
                        </pic:pic>
                        <pic:pic xmlns:pic="http://schemas.openxmlformats.org/drawingml/2006/picture">
                          <pic:nvPicPr>
                            <pic:cNvPr id="53" name="图片 53" descr="D:\work\HolterSystem\文档\注册\送检\最新文件\图片\圈12345\透明\圈3.png圈3"/>
                            <pic:cNvPicPr>
                              <a:picLocks noChangeAspect="1"/>
                            </pic:cNvPicPr>
                          </pic:nvPicPr>
                          <pic:blipFill>
                            <a:blip r:embed="rId43"/>
                            <a:srcRect/>
                            <a:stretch>
                              <a:fillRect/>
                            </a:stretch>
                          </pic:blipFill>
                          <pic:spPr>
                            <a:xfrm>
                              <a:off x="5860" y="430615"/>
                              <a:ext cx="407" cy="408"/>
                            </a:xfrm>
                            <a:prstGeom prst="rect">
                              <a:avLst/>
                            </a:prstGeom>
                          </pic:spPr>
                        </pic:pic>
                      </wpg:grpSp>
                    </wpg:wgp>
                  </a:graphicData>
                </a:graphic>
              </wp:anchor>
            </w:drawing>
          </mc:Choice>
          <mc:Fallback>
            <w:pict>
              <v:group id="_x0000_s1026" o:spid="_x0000_s1026" o:spt="203" style="position:absolute;left:0pt;margin-left:2.75pt;margin-top:14.3pt;height:205.65pt;width:410.25pt;mso-wrap-distance-bottom:0pt;mso-wrap-distance-left:9.05pt;mso-wrap-distance-right:9.05pt;mso-wrap-distance-top:0pt;z-index:251664384;mso-width-relative:page;mso-height-relative:page;" coordorigin="2083,428308" coordsize="8288,4494" o:gfxdata="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">
                <o:lock v:ext="edit" aspectratio="f"/>
                <v:shape id="_x0000_s1026" o:spid="_x0000_s1026" o:spt="75" alt="D:\work\HolterSystem\文档\注册\送检\最新文件\图片\脱敏文件\007、患者信息-已脱敏.PNG007、患者信息-已脱敏" type="#_x0000_t75" style="position:absolute;left:2083;top:428308;height:4494;width:8288;" filled="f" o:preferrelative="t" stroked="f" coordsize="21600,21600" o:gfxdata="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xH8vQAA&#10;ANsAAAAPAAAAAAAAAAEAIAAAACIAAABkcnMvZG93bnJldi54bWxQSwECFAAUAAAACACHTuJAMy8F&#10;njsAAAA5AAAAEAAAAAAAAAABACAAAAAMAQAAZHJzL3NoYXBleG1sLnhtbFBLBQYAAAAABgAGAFsB&#10;AAC2AwAAAAA=&#10;">
                  <v:fill on="f" focussize="0,0"/>
                  <v:stroke on="f"/>
                  <v:imagedata r:id="rId15" o:title=""/>
                  <o:lock v:ext="edit" aspectratio="t"/>
                </v:shape>
                <v:group id="_x0000_s1026" o:spid="_x0000_s1026" o:spt="203" style="position:absolute;left:5889;top:429314;height:1632;width:409;" coordorigin="5860,429391" coordsize="409,1632"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_x0000_s1026" o:spid="_x0000_s1026" o:spt="75" alt="圈1" type="#_x0000_t75" style="position:absolute;left:5861;top:429391;height:406;width:406;" filled="f" o:preferrelative="t" stroked="f" coordsize="21600,21600" o:gfxdata="UEsDBAoAAAAAAIdO4kAAAAAAAAAAAAAAAAAEAAAAZHJzL1BLAwQUAAAACACHTuJAdSkQIbwAAADb&#10;AAAADwAAAGRycy9kb3ducmV2LnhtbEWPT4vCMBTE78J+h/AW9qapskj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EC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5866;top:430051;height:403;width:403;" filled="f" o:preferrelative="t" stroked="f" coordsize="21600,21600" o:gfxdata="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B7c2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860;top:430615;height:408;width:407;" filled="f" o:preferrelative="t" stroked="f" coordsize="21600,21600" o:gfxdata="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tK8a/&#10;AAAA2wAAAA8AAAAAAAAAAQAgAAAAIgAAAGRycy9kb3ducmV2LnhtbFBLAQIUABQAAAAIAIdO4kAz&#10;LwWeOwAAADkAAAAQAAAAAAAAAAEAIAAAAA4BAABkcnMvc2hhcGV4bWwueG1sUEsFBgAAAAAGAAYA&#10;WwEAALgDAAAAAA==&#10;">
                    <v:fill on="f" focussize="0,0"/>
                    <v:stroke on="f"/>
                    <v:imagedata r:id="rId43" o:title=""/>
                    <o:lock v:ext="edit" aspectratio="t"/>
                  </v:shape>
                </v:group>
                <w10:wrap type="square"/>
              </v:group>
            </w:pict>
          </mc:Fallback>
        </mc:AlternateContent>
      </w:r>
    </w:p>
    <w:p>
      <w:pPr>
        <w:ind w:firstLine="0" w:firstLineChars="0"/>
      </w:pPr>
    </w:p>
    <w:p>
      <w:pPr>
        <w:ind w:firstLine="0" w:firstLineChars="0"/>
        <w:rPr>
          <w:b/>
          <w:bCs/>
        </w:rPr>
      </w:pPr>
      <w:r>
        <w:rPr>
          <w:rFonts w:hint="eastAsia"/>
          <w:b/>
          <w:bCs/>
        </w:rPr>
        <w:t>区域1：患者信息</w:t>
      </w:r>
    </w:p>
    <w:p>
      <w:pPr>
        <w:spacing w:line="400" w:lineRule="exact"/>
        <w:ind w:firstLine="0" w:firstLineChars="0"/>
      </w:pPr>
      <w:r>
        <w:rPr>
          <w:rFonts w:hint="eastAsia"/>
        </w:rPr>
        <w:t>1.</w:t>
      </w:r>
      <w:r>
        <w:t xml:space="preserve"> </w:t>
      </w:r>
      <w:r>
        <w:rPr>
          <w:rFonts w:hint="eastAsia"/>
        </w:rPr>
        <w:t>姓名</w:t>
      </w:r>
    </w:p>
    <w:p>
      <w:pPr>
        <w:spacing w:line="400" w:lineRule="exact"/>
        <w:ind w:firstLine="0" w:firstLineChars="0"/>
      </w:pPr>
      <w:r>
        <w:rPr>
          <w:rFonts w:hint="eastAsia"/>
        </w:rPr>
        <w:t>2.</w:t>
      </w:r>
      <w:r>
        <w:t xml:space="preserve"> </w:t>
      </w:r>
      <w:r>
        <w:rPr>
          <w:rFonts w:hint="eastAsia"/>
        </w:rPr>
        <w:t>生日</w:t>
      </w:r>
    </w:p>
    <w:p>
      <w:pPr>
        <w:spacing w:line="400" w:lineRule="exact"/>
        <w:ind w:firstLine="0" w:firstLineChars="0"/>
      </w:pPr>
      <w:r>
        <w:rPr>
          <w:rFonts w:hint="eastAsia"/>
        </w:rPr>
        <w:t>3.</w:t>
      </w:r>
      <w:r>
        <w:t xml:space="preserve"> </w:t>
      </w:r>
      <w:r>
        <w:rPr>
          <w:rFonts w:hint="eastAsia"/>
        </w:rPr>
        <w:t>性别</w:t>
      </w:r>
    </w:p>
    <w:p>
      <w:pPr>
        <w:spacing w:line="400" w:lineRule="exact"/>
        <w:ind w:firstLine="0" w:firstLineChars="0"/>
      </w:pPr>
      <w:r>
        <w:rPr>
          <w:rFonts w:hint="eastAsia"/>
        </w:rPr>
        <w:t>4.</w:t>
      </w:r>
      <w:r>
        <w:t xml:space="preserve"> </w:t>
      </w:r>
      <w:r>
        <w:rPr>
          <w:rFonts w:hint="eastAsia"/>
        </w:rPr>
        <w:t>个人病史</w:t>
      </w:r>
    </w:p>
    <w:p>
      <w:pPr>
        <w:spacing w:line="400" w:lineRule="exact"/>
        <w:ind w:firstLine="0" w:firstLineChars="0"/>
      </w:pPr>
      <w:r>
        <w:rPr>
          <w:rFonts w:hint="eastAsia"/>
        </w:rPr>
        <w:t>5.</w:t>
      </w:r>
      <w:r>
        <w:t xml:space="preserve"> </w:t>
      </w:r>
      <w:r>
        <w:rPr>
          <w:rFonts w:hint="eastAsia"/>
        </w:rPr>
        <w:t>身高</w:t>
      </w:r>
    </w:p>
    <w:p>
      <w:pPr>
        <w:spacing w:line="400" w:lineRule="exact"/>
        <w:ind w:firstLine="0" w:firstLineChars="0"/>
      </w:pPr>
      <w:r>
        <w:rPr>
          <w:rFonts w:hint="eastAsia"/>
        </w:rPr>
        <w:t>6.</w:t>
      </w:r>
      <w:r>
        <w:t xml:space="preserve"> </w:t>
      </w:r>
      <w:r>
        <w:rPr>
          <w:rFonts w:hint="eastAsia"/>
        </w:rPr>
        <w:t>体重</w:t>
      </w:r>
    </w:p>
    <w:p>
      <w:pPr>
        <w:spacing w:line="400" w:lineRule="exact"/>
        <w:ind w:firstLine="0" w:firstLineChars="0"/>
      </w:pPr>
      <w:r>
        <w:rPr>
          <w:rFonts w:hint="eastAsia"/>
        </w:rPr>
        <w:t>7.</w:t>
      </w:r>
      <w:r>
        <w:t xml:space="preserve"> </w:t>
      </w:r>
      <w:r>
        <w:rPr>
          <w:rFonts w:hint="eastAsia"/>
        </w:rPr>
        <w:t>手机号</w:t>
      </w:r>
    </w:p>
    <w:p>
      <w:pPr>
        <w:ind w:firstLine="0" w:firstLineChars="0"/>
        <w:rPr>
          <w:b/>
          <w:bCs/>
        </w:rPr>
      </w:pPr>
      <w:r>
        <w:rPr>
          <w:rFonts w:hint="eastAsia"/>
          <w:b/>
          <w:bCs/>
        </w:rPr>
        <w:t>区域2：参数</w:t>
      </w:r>
    </w:p>
    <w:p>
      <w:pPr>
        <w:spacing w:line="400" w:lineRule="exact"/>
        <w:ind w:firstLine="0" w:firstLineChars="0"/>
      </w:pPr>
      <w:r>
        <w:rPr>
          <w:rFonts w:hint="eastAsia"/>
        </w:rPr>
        <w:t>1.</w:t>
      </w:r>
      <w:r>
        <w:t xml:space="preserve"> </w:t>
      </w:r>
      <w:r>
        <w:rPr>
          <w:rFonts w:hint="eastAsia"/>
        </w:rPr>
        <w:t>开始日期</w:t>
      </w:r>
    </w:p>
    <w:p>
      <w:pPr>
        <w:spacing w:line="400" w:lineRule="exact"/>
        <w:ind w:firstLine="0" w:firstLineChars="0"/>
      </w:pPr>
      <w:r>
        <w:rPr>
          <w:rFonts w:hint="eastAsia"/>
        </w:rPr>
        <w:t>2.</w:t>
      </w:r>
      <w:r>
        <w:t xml:space="preserve"> </w:t>
      </w:r>
      <w:r>
        <w:rPr>
          <w:rFonts w:hint="eastAsia"/>
        </w:rPr>
        <w:t>开始时间</w:t>
      </w:r>
    </w:p>
    <w:p>
      <w:pPr>
        <w:spacing w:line="400" w:lineRule="exact"/>
        <w:ind w:firstLine="0" w:firstLineChars="0"/>
      </w:pPr>
      <w:r>
        <w:rPr>
          <w:rFonts w:hint="eastAsia"/>
        </w:rPr>
        <w:t>3.</w:t>
      </w:r>
      <w:r>
        <w:t xml:space="preserve"> </w:t>
      </w:r>
      <w:r>
        <w:rPr>
          <w:rFonts w:hint="eastAsia"/>
        </w:rPr>
        <w:t>记录器编号</w:t>
      </w:r>
    </w:p>
    <w:p>
      <w:pPr>
        <w:ind w:firstLine="0" w:firstLineChars="0"/>
        <w:rPr>
          <w:b/>
          <w:bCs/>
        </w:rPr>
      </w:pPr>
      <w:r>
        <w:rPr>
          <w:rFonts w:hint="eastAsia"/>
          <w:b/>
          <w:bCs/>
        </w:rPr>
        <w:t>区域3：分析参数设置及重新分析</w:t>
      </w:r>
    </w:p>
    <w:p>
      <w:pPr>
        <w:spacing w:line="400" w:lineRule="exact"/>
        <w:ind w:firstLine="0" w:firstLineChars="0"/>
      </w:pPr>
      <w:r>
        <w:rPr>
          <w:rFonts w:hint="eastAsia"/>
        </w:rPr>
        <w:t>1.</w:t>
      </w:r>
      <w:r>
        <w:t xml:space="preserve"> </w:t>
      </w:r>
      <w:r>
        <w:rPr>
          <w:rFonts w:hint="eastAsia"/>
        </w:rPr>
        <w:t>分析参数设置</w:t>
      </w:r>
    </w:p>
    <w:p>
      <w:pPr>
        <w:spacing w:line="400" w:lineRule="exact"/>
        <w:ind w:firstLine="0" w:firstLineChars="0"/>
      </w:pPr>
      <w:r>
        <w:rPr>
          <w:rFonts w:hint="eastAsia"/>
        </w:rPr>
        <w:t>2.</w:t>
      </w:r>
      <w:r>
        <w:t xml:space="preserve"> </w:t>
      </w:r>
      <w:r>
        <w:rPr>
          <w:rFonts w:hint="eastAsia"/>
        </w:rPr>
        <w:t>重新分析</w:t>
      </w:r>
    </w:p>
    <w:p>
      <w:pPr>
        <w:pStyle w:val="4"/>
        <w:spacing w:line="416" w:lineRule="auto"/>
        <w:ind w:firstLine="0" w:firstLineChars="0"/>
      </w:pPr>
      <w:bookmarkStart w:id="684" w:name="_Toc22427"/>
      <w:bookmarkStart w:id="685" w:name="_Toc3348"/>
      <w:bookmarkStart w:id="686" w:name="_Toc27364"/>
      <w:bookmarkStart w:id="687" w:name="_Toc9676"/>
      <w:bookmarkStart w:id="688" w:name="_Toc7935"/>
      <w:bookmarkStart w:id="689" w:name="_Toc12288"/>
      <w:bookmarkStart w:id="690" w:name="_Toc753"/>
      <w:bookmarkStart w:id="691" w:name="_Toc12140"/>
      <w:bookmarkStart w:id="692" w:name="_Toc40880744"/>
      <w:bookmarkStart w:id="693" w:name="_Toc31341"/>
      <w:bookmarkStart w:id="694" w:name="_Toc8511"/>
      <w:bookmarkStart w:id="695" w:name="_Toc7440"/>
      <w:bookmarkStart w:id="696" w:name="_Toc24007"/>
      <w:bookmarkStart w:id="697" w:name="_Toc25937"/>
      <w:bookmarkStart w:id="698" w:name="_Toc17909"/>
      <w:bookmarkStart w:id="699" w:name="_Toc38631375"/>
      <w:bookmarkStart w:id="700" w:name="_Toc23659"/>
      <w:bookmarkStart w:id="701" w:name="_Toc22946"/>
      <w:bookmarkStart w:id="702" w:name="_Toc27550"/>
      <w:bookmarkStart w:id="703" w:name="_Toc25275"/>
      <w:bookmarkStart w:id="704" w:name="_Toc18206"/>
      <w:bookmarkStart w:id="705" w:name="_Toc5757"/>
      <w:bookmarkStart w:id="706" w:name="_Toc29844"/>
      <w:bookmarkStart w:id="707" w:name="_Toc31560"/>
      <w:bookmarkStart w:id="708" w:name="_Toc5532"/>
      <w:bookmarkStart w:id="709" w:name="_Toc32289"/>
      <w:bookmarkStart w:id="710" w:name="_Toc11286"/>
      <w:bookmarkStart w:id="711" w:name="_Toc28063"/>
      <w:r>
        <w:rPr>
          <w:rFonts w:hint="eastAsia"/>
        </w:rPr>
        <w:t>5.2.2 分析参数设置</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pPr>
        <w:ind w:firstLine="0" w:firstLineChars="0"/>
      </w:pPr>
      <w:r>
        <w:drawing>
          <wp:anchor distT="0" distB="0" distL="114935" distR="114935" simplePos="0" relativeHeight="251660288" behindDoc="0" locked="0" layoutInCell="1" allowOverlap="1">
            <wp:simplePos x="0" y="0"/>
            <wp:positionH relativeFrom="column">
              <wp:posOffset>-60325</wp:posOffset>
            </wp:positionH>
            <wp:positionV relativeFrom="paragraph">
              <wp:posOffset>337185</wp:posOffset>
            </wp:positionV>
            <wp:extent cx="5256530" cy="3693160"/>
            <wp:effectExtent l="0" t="0" r="1270" b="2540"/>
            <wp:wrapSquare wrapText="bothSides"/>
            <wp:docPr id="9" name="图片 9"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anchor>
        </w:drawing>
      </w:r>
      <w:r>
        <w:rPr>
          <w:rFonts w:hint="eastAsia"/>
        </w:rPr>
        <w:t>可以对此记录的分析参数进行参数设置，操作步骤如下：</w:t>
      </w:r>
    </w:p>
    <w:p>
      <w:pPr>
        <w:ind w:firstLine="0" w:firstLineChars="0"/>
      </w:pPr>
      <w:r>
        <w:rPr>
          <w:rFonts w:hint="eastAsia"/>
        </w:rPr>
        <w:t>1.</w:t>
      </w:r>
      <w:r>
        <w:t xml:space="preserve"> </w:t>
      </w:r>
      <w:r>
        <w:rPr>
          <w:rFonts w:hint="eastAsia"/>
        </w:rPr>
        <w:t>对室上性节律、室性节律进行设置，输入数字，详细操作说明见“参数设置”章节；</w:t>
      </w:r>
    </w:p>
    <w:p>
      <w:pPr>
        <w:ind w:firstLine="0" w:firstLineChars="0"/>
      </w:pPr>
      <w:r>
        <w:rPr>
          <w:rFonts w:hint="eastAsia"/>
        </w:rPr>
        <w:t>2.</w:t>
      </w:r>
      <w:r>
        <w:t xml:space="preserve"> </w:t>
      </w:r>
      <w:r>
        <w:rPr>
          <w:rFonts w:hint="eastAsia"/>
        </w:rPr>
        <w:t>在导联选择中选择主分析导联，主分析导联对自动分析结果有很大的影响，请选择全程波形较好、特异性较好的</w:t>
      </w:r>
      <w:r>
        <w:t>ECG 通道作为分析主</w:t>
      </w:r>
      <w:r>
        <w:rPr>
          <w:rFonts w:hint="eastAsia"/>
        </w:rPr>
        <w:t>通道，详细操作说明见“参数设置”章节；</w:t>
      </w:r>
    </w:p>
    <w:p>
      <w:pPr>
        <w:ind w:firstLine="0" w:firstLineChars="0"/>
      </w:pPr>
      <w:r>
        <w:rPr>
          <w:rFonts w:hint="eastAsia"/>
        </w:rPr>
        <w:t>3.</w:t>
      </w:r>
      <w:r>
        <w:t xml:space="preserve"> </w:t>
      </w:r>
      <w:r>
        <w:rPr>
          <w:rFonts w:hint="eastAsia"/>
        </w:rPr>
        <w:t>点击“确定”，此条记录的参数将被保存。</w:t>
      </w:r>
    </w:p>
    <w:p>
      <w:pPr>
        <w:pStyle w:val="4"/>
        <w:ind w:firstLine="0" w:firstLineChars="0"/>
      </w:pPr>
      <w:bookmarkStart w:id="712" w:name="_Toc32203"/>
      <w:bookmarkStart w:id="713" w:name="_Toc38631376"/>
      <w:bookmarkStart w:id="714" w:name="_Toc1861"/>
      <w:bookmarkStart w:id="715" w:name="_Toc20835"/>
      <w:bookmarkStart w:id="716" w:name="_Toc8916"/>
      <w:bookmarkStart w:id="717" w:name="_Toc17734"/>
      <w:bookmarkStart w:id="718" w:name="_Toc8425"/>
      <w:bookmarkStart w:id="719" w:name="_Toc201"/>
      <w:bookmarkStart w:id="720" w:name="_Toc11425"/>
      <w:bookmarkStart w:id="721" w:name="_Toc4450"/>
      <w:bookmarkStart w:id="722" w:name="_Toc474"/>
      <w:bookmarkStart w:id="723" w:name="_Toc16680"/>
      <w:bookmarkStart w:id="724" w:name="_Toc13087"/>
      <w:bookmarkStart w:id="725" w:name="_Toc22085"/>
      <w:bookmarkStart w:id="726" w:name="_Toc26944"/>
      <w:bookmarkStart w:id="727" w:name="_Toc40880745"/>
      <w:bookmarkStart w:id="728" w:name="_Toc5069"/>
      <w:bookmarkStart w:id="729" w:name="_Toc2475"/>
      <w:bookmarkStart w:id="730" w:name="_Toc29000"/>
      <w:bookmarkStart w:id="731" w:name="_Toc10735"/>
      <w:bookmarkStart w:id="732" w:name="_Toc18647"/>
      <w:bookmarkStart w:id="733" w:name="_Toc13487"/>
      <w:bookmarkStart w:id="734" w:name="_Toc506"/>
      <w:bookmarkStart w:id="735" w:name="_Toc11457"/>
      <w:bookmarkStart w:id="736" w:name="_Toc11432"/>
      <w:bookmarkStart w:id="737" w:name="_Toc23375"/>
      <w:bookmarkStart w:id="738" w:name="_Toc20065"/>
      <w:bookmarkStart w:id="739" w:name="_Toc1841"/>
      <w:r>
        <w:rPr>
          <w:rFonts w:hint="eastAsia"/>
        </w:rPr>
        <w:t>5.2.3 重新分析</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pPr>
        <w:ind w:firstLine="480"/>
      </w:pPr>
      <w:r>
        <w:rPr>
          <w:rFonts w:hint="eastAsia"/>
        </w:rPr>
        <w:t>根据设置好的参数，点击“重新分析”，将对记录进行重新分析，并保存分析结果。在分析过程种将进行自动检测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740" w:name="_Toc11438"/>
      <w:bookmarkStart w:id="741" w:name="_Toc9812"/>
      <w:bookmarkStart w:id="742" w:name="_Toc16910"/>
      <w:bookmarkStart w:id="743" w:name="_Toc2020"/>
      <w:bookmarkStart w:id="744" w:name="_Toc8048"/>
      <w:bookmarkStart w:id="745" w:name="_Toc25962"/>
      <w:bookmarkStart w:id="746" w:name="_Toc32015"/>
      <w:bookmarkStart w:id="747" w:name="_Toc29411"/>
      <w:bookmarkStart w:id="748" w:name="_Toc14610"/>
      <w:bookmarkStart w:id="749" w:name="_Toc32359"/>
      <w:bookmarkStart w:id="750" w:name="_Toc21049"/>
      <w:bookmarkStart w:id="751" w:name="_Toc4373"/>
      <w:bookmarkStart w:id="752" w:name="_Toc6690"/>
      <w:bookmarkStart w:id="753" w:name="_Toc38631377"/>
      <w:bookmarkStart w:id="754" w:name="_Toc19520"/>
      <w:bookmarkStart w:id="755" w:name="_Toc13554"/>
      <w:bookmarkStart w:id="756" w:name="_Toc720"/>
      <w:bookmarkStart w:id="757" w:name="_Toc13806"/>
      <w:bookmarkStart w:id="758" w:name="_Toc31186"/>
      <w:bookmarkStart w:id="759" w:name="_Toc15836"/>
      <w:bookmarkStart w:id="760" w:name="_Toc14287"/>
      <w:bookmarkStart w:id="761" w:name="_Toc31620"/>
      <w:bookmarkStart w:id="762" w:name="_Toc40880746"/>
      <w:bookmarkStart w:id="763" w:name="_Toc11232"/>
      <w:bookmarkStart w:id="764" w:name="_Toc31783"/>
      <w:bookmarkStart w:id="765" w:name="_Toc26663"/>
      <w:bookmarkStart w:id="766" w:name="_Toc1032"/>
      <w:bookmarkStart w:id="767" w:name="_Toc20365"/>
      <w:r>
        <w:t>5</w:t>
      </w:r>
      <w:r>
        <w:rPr>
          <w:rFonts w:hint="eastAsia"/>
        </w:rPr>
        <w:t>.3</w:t>
      </w:r>
      <w:r>
        <w:t xml:space="preserve"> </w:t>
      </w:r>
      <w:r>
        <w:rPr>
          <w:rFonts w:hint="eastAsia"/>
        </w:rPr>
        <w:t>编辑模板</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pPr>
        <w:ind w:firstLine="0" w:firstLineChars="0"/>
        <w:outlineLvl w:val="2"/>
        <w:rPr>
          <w:b/>
          <w:bCs/>
          <w:sz w:val="32"/>
          <w:szCs w:val="32"/>
        </w:rPr>
      </w:pPr>
      <w:bookmarkStart w:id="768" w:name="_Toc22597"/>
      <w:bookmarkStart w:id="769" w:name="_Toc31555"/>
      <w:bookmarkStart w:id="770" w:name="_Toc10385"/>
      <w:bookmarkStart w:id="771" w:name="_Toc19103"/>
      <w:bookmarkStart w:id="772" w:name="_Toc12077"/>
      <w:bookmarkStart w:id="773" w:name="_Toc16323"/>
      <w:bookmarkStart w:id="774" w:name="_Toc18772"/>
      <w:r>
        <w:rPr>
          <w:rFonts w:hint="eastAsia"/>
          <w:b/>
          <w:bCs/>
          <w:sz w:val="32"/>
          <w:szCs w:val="32"/>
        </w:rPr>
        <mc:AlternateContent>
          <mc:Choice Requires="wpg">
            <w:drawing>
              <wp:anchor distT="0" distB="0" distL="114935" distR="114935" simplePos="0" relativeHeight="251665408" behindDoc="0" locked="0" layoutInCell="1" allowOverlap="1">
                <wp:simplePos x="0" y="0"/>
                <wp:positionH relativeFrom="column">
                  <wp:posOffset>-4445</wp:posOffset>
                </wp:positionH>
                <wp:positionV relativeFrom="paragraph">
                  <wp:posOffset>45085</wp:posOffset>
                </wp:positionV>
                <wp:extent cx="5260340" cy="2852420"/>
                <wp:effectExtent l="0" t="0" r="16510" b="5080"/>
                <wp:wrapSquare wrapText="bothSides"/>
                <wp:docPr id="65" name="组合 65"/>
                <wp:cNvGraphicFramePr/>
                <a:graphic xmlns:a="http://schemas.openxmlformats.org/drawingml/2006/main">
                  <a:graphicData uri="http://schemas.microsoft.com/office/word/2010/wordprocessingGroup">
                    <wpg:wgp>
                      <wpg:cNvGrpSpPr/>
                      <wpg:grpSpPr>
                        <a:xfrm>
                          <a:off x="0" y="0"/>
                          <a:ext cx="5260340" cy="2852420"/>
                          <a:chOff x="2414" y="465173"/>
                          <a:chExt cx="8284" cy="4492"/>
                        </a:xfrm>
                      </wpg:grpSpPr>
                      <pic:pic xmlns:pic="http://schemas.openxmlformats.org/drawingml/2006/picture">
                        <pic:nvPicPr>
                          <pic:cNvPr id="1" name="图片 1"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2414" y="465173"/>
                            <a:ext cx="8284" cy="4492"/>
                          </a:xfrm>
                          <a:prstGeom prst="rect">
                            <a:avLst/>
                          </a:prstGeom>
                        </pic:spPr>
                      </pic:pic>
                      <pic:pic xmlns:pic="http://schemas.openxmlformats.org/drawingml/2006/picture">
                        <pic:nvPicPr>
                          <pic:cNvPr id="59" name="图片 59" descr="圈1"/>
                          <pic:cNvPicPr>
                            <a:picLocks noChangeAspect="1"/>
                          </pic:cNvPicPr>
                        </pic:nvPicPr>
                        <pic:blipFill>
                          <a:blip r:embed="rId17"/>
                          <a:stretch>
                            <a:fillRect/>
                          </a:stretch>
                        </pic:blipFill>
                        <pic:spPr>
                          <a:xfrm>
                            <a:off x="2539" y="466323"/>
                            <a:ext cx="406" cy="406"/>
                          </a:xfrm>
                          <a:prstGeom prst="rect">
                            <a:avLst/>
                          </a:prstGeom>
                        </pic:spPr>
                      </pic:pic>
                      <pic:pic xmlns:pic="http://schemas.openxmlformats.org/drawingml/2006/picture">
                        <pic:nvPicPr>
                          <pic:cNvPr id="61" name="图片 61" descr="D:\work\HolterSystem\文档\注册\送检\最新文件\图片\圈12345\透明\圈2.png圈2"/>
                          <pic:cNvPicPr>
                            <a:picLocks noChangeAspect="1"/>
                          </pic:cNvPicPr>
                        </pic:nvPicPr>
                        <pic:blipFill>
                          <a:blip r:embed="rId18"/>
                          <a:srcRect/>
                          <a:stretch>
                            <a:fillRect/>
                          </a:stretch>
                        </pic:blipFill>
                        <pic:spPr>
                          <a:xfrm>
                            <a:off x="6082" y="466618"/>
                            <a:ext cx="405" cy="406"/>
                          </a:xfrm>
                          <a:prstGeom prst="rect">
                            <a:avLst/>
                          </a:prstGeom>
                        </pic:spPr>
                      </pic:pic>
                      <pic:pic xmlns:pic="http://schemas.openxmlformats.org/drawingml/2006/picture">
                        <pic:nvPicPr>
                          <pic:cNvPr id="62" name="图片 62" descr="D:\work\HolterSystem\文档\注册\送检\最新文件\图片\圈12345\透明\圈3.png圈3"/>
                          <pic:cNvPicPr>
                            <a:picLocks noChangeAspect="1"/>
                          </pic:cNvPicPr>
                        </pic:nvPicPr>
                        <pic:blipFill>
                          <a:blip r:embed="rId43"/>
                          <a:srcRect/>
                          <a:stretch>
                            <a:fillRect/>
                          </a:stretch>
                        </pic:blipFill>
                        <pic:spPr>
                          <a:xfrm>
                            <a:off x="4966" y="468326"/>
                            <a:ext cx="405" cy="406"/>
                          </a:xfrm>
                          <a:prstGeom prst="rect">
                            <a:avLst/>
                          </a:prstGeom>
                        </pic:spPr>
                      </pic:pic>
                      <pic:pic xmlns:pic="http://schemas.openxmlformats.org/drawingml/2006/picture">
                        <pic:nvPicPr>
                          <pic:cNvPr id="64" name="图片 64" descr="D:\work\HolterSystem\文档\注册\送检\最新文件\图片\圈12345\透明\圈4.png圈4"/>
                          <pic:cNvPicPr>
                            <a:picLocks noChangeAspect="1"/>
                          </pic:cNvPicPr>
                        </pic:nvPicPr>
                        <pic:blipFill>
                          <a:blip r:embed="rId45"/>
                          <a:srcRect/>
                          <a:stretch>
                            <a:fillRect/>
                          </a:stretch>
                        </pic:blipFill>
                        <pic:spPr>
                          <a:xfrm>
                            <a:off x="9425" y="467118"/>
                            <a:ext cx="405" cy="406"/>
                          </a:xfrm>
                          <a:prstGeom prst="rect">
                            <a:avLst/>
                          </a:prstGeom>
                        </pic:spPr>
                      </pic:pic>
                    </wpg:wgp>
                  </a:graphicData>
                </a:graphic>
              </wp:anchor>
            </w:drawing>
          </mc:Choice>
          <mc:Fallback>
            <w:pict>
              <v:group id="_x0000_s1026" o:spid="_x0000_s1026" o:spt="203" style="position:absolute;left:0pt;margin-left:-0.35pt;margin-top:3.55pt;height:224.6pt;width:414.2pt;mso-wrap-distance-bottom:0pt;mso-wrap-distance-left:9.05pt;mso-wrap-distance-right:9.05pt;mso-wrap-distance-top:0pt;z-index:251665408;mso-width-relative:page;mso-height-relative:page;" coordorigin="2414,465173" coordsize="8284,4492" o:gfxdata="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">
                <o:lock v:ext="edit" aspectratio="f"/>
                <v:shape id="_x0000_s1026" o:spid="_x0000_s1026" o:spt="75" alt="D:\work\HolterSystem\文档\注册\送检\最新文件\图片\脱敏文件\004、编辑模板界面-已脱敏.PNG004、编辑模板界面-已脱敏" type="#_x0000_t75" style="position:absolute;left:2414;top:465173;height:4492;width:8284;" filled="f" o:preferrelative="t" stroked="f" coordsize="21600,21600" o:gfxdata="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fRdKugAAANoA&#10;AAAPAAAAAAAAAAEAIAAAACIAAABkcnMvZG93bnJldi54bWxQSwECFAAUAAAACACHTuJAMy8FnjsA&#10;AAA5AAAAEAAAAAAAAAABACAAAAAJAQAAZHJzL3NoYXBleG1sLnhtbFBLBQYAAAAABgAGAFsBAACz&#10;AwAAAAA=&#10;">
                  <v:fill on="f" focussize="0,0"/>
                  <v:stroke on="f"/>
                  <v:imagedata r:id="rId44" o:title=""/>
                  <o:lock v:ext="edit" aspectratio="t"/>
                </v:shape>
                <v:shape id="_x0000_s1026" o:spid="_x0000_s1026" o:spt="75" alt="圈1" type="#_x0000_t75" style="position:absolute;left:2539;top:466323;height:406;width:406;" filled="f" o:preferrelative="t" stroked="f" coordsize="21600,21600" o:gfxdata="UEsDBAoAAAAAAIdO4kAAAAAAAAAAAAAAAAAEAAAAZHJzL1BLAwQUAAAACACHTuJA8PCG/LwAAADb&#10;AAAADwAAAGRycy9kb3ducmV2LnhtbEWPT4vCMBTE78J+h/AW9qapwkr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whvy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082;top:466618;height:406;width:405;" filled="f" o:preferrelative="t" stroked="f" coordsize="21600,21600" o:gfxdata="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dw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4966;top:468326;height:406;width:405;" filled="f" o:preferrelative="t" stroked="f" coordsize="21600,21600" o:gfxdata="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1E4L4A&#10;AADbAAAADwAAAAAAAAABACAAAAAiAAAAZHJzL2Rvd25yZXYueG1sUEsBAhQAFAAAAAgAh07iQDMv&#10;BZ47AAAAOQAAABAAAAAAAAAAAQAgAAAADQEAAGRycy9zaGFwZXhtbC54bWxQSwUGAAAAAAYABgBb&#10;AQAAtwMAAAAA&#10;">
                  <v:fill on="f" focussize="0,0"/>
                  <v:stroke on="f"/>
                  <v:imagedata r:id="rId43" o:title=""/>
                  <o:lock v:ext="edit" aspectratio="t"/>
                </v:shape>
                <v:shape id="_x0000_s1026" o:spid="_x0000_s1026" o:spt="75" alt="D:\work\HolterSystem\文档\注册\送检\最新文件\图片\圈12345\透明\圈4.png圈4" type="#_x0000_t75" style="position:absolute;left:9425;top:467118;height:406;width:405;" filled="f" o:preferrelative="t" stroked="f" coordsize="21600,21600" o:gfxdata="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6uO8AAAA&#10;2w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b/>
          <w:bCs/>
          <w:sz w:val="32"/>
          <w:szCs w:val="32"/>
        </w:rPr>
        <w:t>5.3.1 区域说明</w:t>
      </w:r>
      <w:bookmarkEnd w:id="768"/>
      <w:bookmarkEnd w:id="769"/>
      <w:bookmarkEnd w:id="770"/>
      <w:bookmarkEnd w:id="771"/>
      <w:bookmarkEnd w:id="772"/>
      <w:bookmarkEnd w:id="773"/>
      <w:bookmarkEnd w:id="774"/>
    </w:p>
    <w:p>
      <w:pPr>
        <w:ind w:firstLine="480"/>
      </w:pPr>
      <w:r>
        <w:rPr>
          <w:rFonts w:hint="eastAsia"/>
        </w:rPr>
        <w:t>心搏检测和心搏类型识别是心电图最基础的分析，在心搏检测分析中，凡具有相同</w:t>
      </w:r>
      <w:r>
        <w:t>QRS 形态特征的心搏会组成一个模板，</w:t>
      </w:r>
      <w:r>
        <w:rPr>
          <w:rFonts w:hint="eastAsia"/>
        </w:rPr>
        <w:t>所以一个病例的所有</w:t>
      </w:r>
      <w:r>
        <w:t>24 小时心搏（QRS）可以被归入几个或</w:t>
      </w:r>
      <w:r>
        <w:rPr>
          <w:rFonts w:hint="eastAsia"/>
        </w:rPr>
        <w:t>几十个模板中。通过模板就可以实现对所有心搏的浏览、编辑和修改。</w:t>
      </w:r>
    </w:p>
    <w:p>
      <w:pPr>
        <w:ind w:firstLine="0" w:firstLineChars="0"/>
      </w:pPr>
      <w:r>
        <w:rPr>
          <w:rFonts w:hint="eastAsia"/>
        </w:rPr>
        <w:t>模板编辑功能界面由以下部分组成：</w:t>
      </w:r>
    </w:p>
    <w:p>
      <w:pPr>
        <w:ind w:firstLine="0" w:firstLineChars="0"/>
        <w:rPr>
          <w:b/>
          <w:bCs/>
        </w:rPr>
      </w:pPr>
      <w:r>
        <w:rPr>
          <w:b/>
          <w:bCs/>
        </w:rPr>
        <w:t>区域1：模板功能面板</w:t>
      </w:r>
    </w:p>
    <w:p>
      <w:pPr>
        <w:ind w:firstLine="0" w:firstLineChars="0"/>
      </w:pPr>
      <w:r>
        <w:rPr>
          <w:rFonts w:hint="eastAsia"/>
        </w:rPr>
        <w:t>1.</w:t>
      </w:r>
      <w:r>
        <w:t xml:space="preserve"> 分类显示列表</w:t>
      </w:r>
      <w:r>
        <w:rPr>
          <w:rFonts w:hint="eastAsia"/>
        </w:rPr>
        <w:t>，点击每一种类型区域2将联动显示二级分类模板</w:t>
      </w:r>
      <w:r>
        <w:t>。</w:t>
      </w:r>
    </w:p>
    <w:p>
      <w:pPr>
        <w:ind w:firstLine="0" w:firstLineChars="0"/>
      </w:pPr>
      <w:r>
        <w:rPr>
          <w:rFonts w:hint="eastAsia"/>
        </w:rPr>
        <w:t>2.</w:t>
      </w:r>
      <w:r>
        <w:t xml:space="preserve"> 心搏</w:t>
      </w:r>
      <w:r>
        <w:rPr>
          <w:rFonts w:hint="eastAsia"/>
        </w:rPr>
        <w:t>散点</w:t>
      </w:r>
      <w:r>
        <w:t>图按钮，可以进入心搏</w:t>
      </w:r>
      <w:r>
        <w:rPr>
          <w:rFonts w:hint="eastAsia"/>
        </w:rPr>
        <w:t>散点图编辑。</w:t>
      </w:r>
    </w:p>
    <w:p>
      <w:pPr>
        <w:ind w:firstLine="0" w:firstLineChars="0"/>
      </w:pPr>
      <w:r>
        <w:rPr>
          <w:rFonts w:hint="eastAsia"/>
        </w:rPr>
        <w:t>3.</w:t>
      </w:r>
      <w:r>
        <w:t xml:space="preserve"> 室上性设置按钮，可以调整室上性分析参数</w:t>
      </w:r>
      <w:r>
        <w:rPr>
          <w:rFonts w:hint="eastAsia"/>
        </w:rPr>
        <w:t>。</w:t>
      </w:r>
    </w:p>
    <w:p>
      <w:pPr>
        <w:ind w:firstLine="0" w:firstLineChars="0"/>
        <w:rPr>
          <w:b/>
          <w:bCs/>
        </w:rPr>
      </w:pPr>
      <w:r>
        <w:rPr>
          <w:rFonts w:hint="eastAsia"/>
          <w:b/>
          <w:bCs/>
        </w:rPr>
        <w:t>区域</w:t>
      </w:r>
      <w:r>
        <w:rPr>
          <w:b/>
          <w:bCs/>
        </w:rPr>
        <w:t>2：模板显示区</w:t>
      </w:r>
    </w:p>
    <w:p>
      <w:pPr>
        <w:ind w:firstLine="0" w:firstLineChars="0"/>
      </w:pPr>
      <w:r>
        <w:rPr>
          <w:rFonts w:hint="eastAsia"/>
        </w:rPr>
        <w:t>1.</w:t>
      </w:r>
      <w:r>
        <w:t xml:space="preserve"> </w:t>
      </w:r>
      <w:r>
        <w:rPr>
          <w:rFonts w:hint="eastAsia"/>
        </w:rPr>
        <w:t>由一组独立的模板显示小窗口组成。</w:t>
      </w:r>
    </w:p>
    <w:p>
      <w:pPr>
        <w:ind w:firstLine="0" w:firstLineChars="0"/>
      </w:pPr>
      <w:r>
        <w:rPr>
          <w:rFonts w:hint="eastAsia"/>
        </w:rPr>
        <w:t>2.</w:t>
      </w:r>
      <w:r>
        <w:t xml:space="preserve"> </w:t>
      </w:r>
      <w:r>
        <w:rPr>
          <w:rFonts w:hint="eastAsia"/>
        </w:rPr>
        <w:t>每个模板小窗口可以进行：模板心搏的快速浏览、修改单个心搏、修改模板类型、模板合并等。双击模板小窗口还可以进入心搏编辑窗口。</w:t>
      </w:r>
    </w:p>
    <w:p>
      <w:pPr>
        <w:ind w:firstLine="0" w:firstLineChars="0"/>
      </w:pPr>
      <w:r>
        <w:rPr>
          <w:rFonts w:hint="eastAsia"/>
        </w:rPr>
        <w:t>3.</w:t>
      </w:r>
      <w:r>
        <w:t xml:space="preserve"> 支持同类拖-放（Drag-Drop）合并（鼠标拖拉</w:t>
      </w:r>
      <w:r>
        <w:rPr>
          <w:rFonts w:hint="eastAsia"/>
        </w:rPr>
        <w:t>模板小窗口到其它相同类型的窗口）。</w:t>
      </w:r>
    </w:p>
    <w:p>
      <w:pPr>
        <w:ind w:firstLine="0" w:firstLineChars="0"/>
      </w:pPr>
      <w:r>
        <w:rPr>
          <w:rFonts w:hint="eastAsia"/>
        </w:rPr>
        <w:t>4.</w:t>
      </w:r>
      <w:r>
        <w:t xml:space="preserve"> 与</w:t>
      </w:r>
      <w:r>
        <w:rPr>
          <w:rFonts w:hint="eastAsia"/>
        </w:rPr>
        <w:t>De</w:t>
      </w:r>
      <w:r>
        <w:t>mix</w:t>
      </w:r>
      <w:r>
        <w:rPr>
          <w:rFonts w:hint="eastAsia"/>
        </w:rPr>
        <w:t>窗口</w:t>
      </w:r>
      <w:r>
        <w:t>、</w:t>
      </w:r>
      <w:bookmarkStart w:id="775" w:name="_Hlk36715263"/>
      <w:r>
        <w:t>心电图编辑窗口联动显示</w:t>
      </w:r>
      <w:bookmarkEnd w:id="775"/>
      <w:r>
        <w:t>。</w:t>
      </w:r>
    </w:p>
    <w:p>
      <w:pPr>
        <w:ind w:firstLine="0" w:firstLineChars="0"/>
        <w:rPr>
          <w:b/>
          <w:bCs/>
        </w:rPr>
      </w:pPr>
      <w:r>
        <w:rPr>
          <w:rFonts w:hint="eastAsia"/>
          <w:b/>
          <w:bCs/>
        </w:rPr>
        <w:t>区域3：心电图编辑窗口</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自动定位显示当前心搏的心电图。</w:t>
      </w:r>
    </w:p>
    <w:p>
      <w:pPr>
        <w:ind w:firstLine="0" w:firstLineChars="0"/>
      </w:pPr>
      <w:r>
        <w:t>3. 可以在心电图上修改/插入/删除心搏。</w:t>
      </w:r>
    </w:p>
    <w:p>
      <w:pPr>
        <w:ind w:firstLine="0" w:firstLineChars="0"/>
      </w:pPr>
      <w:r>
        <w:t>4. 可以测量心电图的RR 间期。</w:t>
      </w:r>
    </w:p>
    <w:p>
      <w:pPr>
        <w:ind w:firstLine="0" w:firstLineChars="0"/>
      </w:pPr>
      <w:r>
        <w:t>5. 可以快速浏览所有24 小时心电图。</w:t>
      </w:r>
    </w:p>
    <w:p>
      <w:pPr>
        <w:ind w:firstLine="0" w:firstLineChars="0"/>
        <w:rPr>
          <w:b/>
          <w:bCs/>
        </w:rPr>
      </w:pPr>
      <w:r>
        <w:rPr>
          <w:rFonts w:hint="eastAsia"/>
          <w:b/>
          <w:bCs/>
        </w:rPr>
        <w:t>区域4：Demix编辑窗</w:t>
      </w:r>
    </w:p>
    <w:p>
      <w:pPr>
        <w:ind w:firstLine="0" w:firstLineChars="0"/>
      </w:pPr>
      <w:r>
        <w:t xml:space="preserve">1. </w:t>
      </w:r>
      <w:r>
        <w:rPr>
          <w:rFonts w:hint="eastAsia"/>
        </w:rPr>
        <w:t>与心电图联动显示。</w:t>
      </w:r>
    </w:p>
    <w:p>
      <w:pPr>
        <w:ind w:firstLine="0" w:firstLineChars="0"/>
      </w:pPr>
      <w:r>
        <w:t xml:space="preserve">2. </w:t>
      </w:r>
      <w:r>
        <w:rPr>
          <w:rFonts w:hint="eastAsia"/>
        </w:rPr>
        <w:t>详细操作说明见“D</w:t>
      </w:r>
      <w:r>
        <w:t>emix</w:t>
      </w:r>
      <w:r>
        <w:rPr>
          <w:rFonts w:hint="eastAsia"/>
        </w:rPr>
        <w:t>”</w:t>
      </w:r>
      <w:r>
        <w:t>编辑窗口。</w:t>
      </w:r>
    </w:p>
    <w:p>
      <w:pPr>
        <w:ind w:firstLine="0" w:firstLineChars="0"/>
      </w:pPr>
      <w:r>
        <w:rPr>
          <w:rFonts w:hint="eastAsia"/>
        </w:rPr>
        <w:t>常用的操作请参看如下的说明。</w:t>
      </w:r>
    </w:p>
    <w:p>
      <w:pPr>
        <w:pStyle w:val="4"/>
        <w:ind w:firstLine="0" w:firstLineChars="0"/>
      </w:pPr>
      <w:bookmarkStart w:id="776" w:name="_Toc29457"/>
      <w:bookmarkStart w:id="777" w:name="_Toc18684"/>
      <w:bookmarkStart w:id="778" w:name="_Toc27945"/>
      <w:bookmarkStart w:id="779" w:name="_Toc7989"/>
      <w:bookmarkStart w:id="780" w:name="_Toc13249"/>
      <w:bookmarkStart w:id="781" w:name="_Toc31583"/>
      <w:bookmarkStart w:id="782" w:name="_Toc5768"/>
      <w:bookmarkStart w:id="783" w:name="_Toc22795"/>
      <w:bookmarkStart w:id="784" w:name="_Toc32195"/>
      <w:bookmarkStart w:id="785" w:name="_Toc32000"/>
      <w:bookmarkStart w:id="786" w:name="_Toc28060"/>
      <w:bookmarkStart w:id="787" w:name="_Toc978"/>
      <w:bookmarkStart w:id="788" w:name="_Toc40880747"/>
      <w:bookmarkStart w:id="789" w:name="_Toc7095"/>
      <w:bookmarkStart w:id="790" w:name="_Toc8585"/>
      <w:bookmarkStart w:id="791" w:name="_Toc20138"/>
      <w:bookmarkStart w:id="792" w:name="_Toc20713"/>
      <w:bookmarkStart w:id="793" w:name="_Toc17863"/>
      <w:bookmarkStart w:id="794" w:name="_Toc9418"/>
      <w:bookmarkStart w:id="795" w:name="_Toc16224"/>
      <w:bookmarkStart w:id="796" w:name="_Toc14344"/>
      <w:bookmarkStart w:id="797" w:name="_Toc13456"/>
      <w:bookmarkStart w:id="798" w:name="_Toc4585"/>
      <w:bookmarkStart w:id="799" w:name="_Toc16761"/>
      <w:bookmarkStart w:id="800" w:name="_Toc3145"/>
      <w:bookmarkStart w:id="801" w:name="_Toc31920"/>
      <w:bookmarkStart w:id="802" w:name="_Toc38631378"/>
      <w:bookmarkStart w:id="803" w:name="_Toc3693"/>
      <w:r>
        <w:rPr>
          <w:rFonts w:hint="eastAsia"/>
        </w:rPr>
        <w:t>5.3.2 模板编辑中的常用信息</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pPr>
        <w:ind w:firstLine="0" w:firstLineChars="0"/>
      </w:pPr>
      <w:r>
        <w:rPr>
          <w:rFonts w:hint="eastAsia"/>
        </w:rPr>
        <w:t>模板编辑中一些常用信息说明如下：</w:t>
      </w:r>
    </w:p>
    <w:p>
      <w:pPr>
        <w:ind w:firstLine="0" w:firstLineChars="0"/>
      </w:pPr>
      <w:r>
        <w:rPr>
          <w:rFonts w:hint="eastAsia"/>
        </w:rPr>
        <w:t>心搏类型：</w:t>
      </w:r>
    </w:p>
    <w:p>
      <w:pPr>
        <w:ind w:firstLine="0" w:firstLineChars="0"/>
      </w:pPr>
      <w:r>
        <w:t xml:space="preserve">N：窦性心搏，对应键盘：N </w:t>
      </w:r>
    </w:p>
    <w:p>
      <w:pPr>
        <w:ind w:firstLine="0" w:firstLineChars="0"/>
      </w:pPr>
      <w:r>
        <w:t>A：</w:t>
      </w:r>
      <w:r>
        <w:rPr>
          <w:rFonts w:hint="eastAsia"/>
        </w:rPr>
        <w:t>房性</w:t>
      </w:r>
      <w:r>
        <w:t xml:space="preserve">，对应键盘：A </w:t>
      </w:r>
    </w:p>
    <w:p>
      <w:pPr>
        <w:ind w:firstLine="0" w:firstLineChars="0"/>
      </w:pPr>
      <w:r>
        <w:t>J</w:t>
      </w:r>
      <w:r>
        <w:rPr>
          <w:rFonts w:hint="eastAsia"/>
        </w:rPr>
        <w:t>：交界性，</w:t>
      </w:r>
      <w:r>
        <w:t>对应键盘：J</w:t>
      </w:r>
    </w:p>
    <w:p>
      <w:pPr>
        <w:ind w:firstLine="0" w:firstLineChars="0"/>
      </w:pPr>
      <w:r>
        <w:t xml:space="preserve">S：室上性心搏，对应键盘：S </w:t>
      </w:r>
    </w:p>
    <w:p>
      <w:pPr>
        <w:ind w:firstLine="0" w:firstLineChars="0"/>
      </w:pPr>
      <w:r>
        <w:t xml:space="preserve">V：室性心搏，对应键盘：V </w:t>
      </w:r>
    </w:p>
    <w:p>
      <w:pPr>
        <w:ind w:firstLine="0" w:firstLineChars="0"/>
      </w:pPr>
      <w:r>
        <w:rPr>
          <w:rFonts w:hint="eastAsia"/>
        </w:rPr>
        <w:t>L：长间期，对应键盘：L</w:t>
      </w:r>
    </w:p>
    <w:p>
      <w:pPr>
        <w:ind w:firstLine="0" w:firstLineChars="0"/>
      </w:pPr>
      <w:r>
        <w:rPr>
          <w:rFonts w:hint="eastAsia"/>
        </w:rPr>
        <w:t>T：停搏，对应键盘：T</w:t>
      </w:r>
    </w:p>
    <w:p>
      <w:pPr>
        <w:ind w:firstLine="0" w:firstLineChars="0"/>
      </w:pPr>
      <w:r>
        <w:t>I</w:t>
      </w:r>
      <w:r>
        <w:rPr>
          <w:rFonts w:hint="eastAsia"/>
        </w:rPr>
        <w:t>：起搏，对应键盘：</w:t>
      </w:r>
      <w:r>
        <w:t>I</w:t>
      </w:r>
    </w:p>
    <w:p>
      <w:pPr>
        <w:ind w:firstLine="0" w:firstLineChars="0"/>
      </w:pPr>
      <w:r>
        <w:rPr>
          <w:rFonts w:hint="eastAsia"/>
        </w:rPr>
        <w:t>A</w:t>
      </w:r>
      <w:r>
        <w:t>f</w:t>
      </w:r>
      <w:r>
        <w:rPr>
          <w:rFonts w:hint="eastAsia"/>
        </w:rPr>
        <w:t>：房颤</w:t>
      </w:r>
    </w:p>
    <w:p>
      <w:pPr>
        <w:ind w:firstLine="0" w:firstLineChars="0"/>
      </w:pPr>
      <w:r>
        <w:rPr>
          <w:rFonts w:hint="eastAsia"/>
        </w:rPr>
        <w:t>A</w:t>
      </w:r>
      <w:r>
        <w:t>F</w:t>
      </w:r>
      <w:r>
        <w:rPr>
          <w:rFonts w:hint="eastAsia"/>
        </w:rPr>
        <w:t>：房扑</w:t>
      </w:r>
    </w:p>
    <w:p>
      <w:pPr>
        <w:ind w:firstLine="0" w:firstLineChars="0"/>
      </w:pPr>
      <w:r>
        <w:t>Vf</w:t>
      </w:r>
      <w:r>
        <w:rPr>
          <w:rFonts w:hint="eastAsia"/>
        </w:rPr>
        <w:t>：室颤</w:t>
      </w:r>
    </w:p>
    <w:p>
      <w:pPr>
        <w:ind w:firstLine="0" w:firstLineChars="0"/>
      </w:pPr>
      <w:r>
        <w:t>VF</w:t>
      </w:r>
      <w:r>
        <w:rPr>
          <w:rFonts w:hint="eastAsia"/>
        </w:rPr>
        <w:t>：室扑</w:t>
      </w:r>
    </w:p>
    <w:p>
      <w:pPr>
        <w:ind w:firstLine="0" w:firstLineChars="0"/>
      </w:pPr>
      <w:r>
        <w:rPr>
          <w:rFonts w:hint="eastAsia"/>
        </w:rPr>
        <w:t>X：伪差，对应键盘：X</w:t>
      </w:r>
    </w:p>
    <w:p>
      <w:pPr>
        <w:ind w:firstLine="0" w:firstLineChars="0"/>
      </w:pPr>
      <w:r>
        <w:rPr>
          <w:rFonts w:hint="eastAsia"/>
        </w:rPr>
        <w:t>W：未定性，对应键盘：W</w:t>
      </w:r>
    </w:p>
    <w:p>
      <w:pPr>
        <w:pStyle w:val="4"/>
        <w:ind w:firstLine="0" w:firstLineChars="0"/>
      </w:pPr>
      <w:bookmarkStart w:id="804" w:name="_Toc18936"/>
      <w:bookmarkStart w:id="805" w:name="_Toc503"/>
      <w:bookmarkStart w:id="806" w:name="_Toc22081"/>
      <w:bookmarkStart w:id="807" w:name="_Toc9691"/>
      <w:bookmarkStart w:id="808" w:name="_Toc21056"/>
      <w:bookmarkStart w:id="809" w:name="_Toc21823"/>
      <w:bookmarkStart w:id="810" w:name="_Toc12423"/>
      <w:bookmarkStart w:id="811" w:name="_Toc14466"/>
      <w:bookmarkStart w:id="812" w:name="_Toc29510"/>
      <w:bookmarkStart w:id="813" w:name="_Toc11673"/>
      <w:bookmarkStart w:id="814" w:name="_Toc2907"/>
      <w:bookmarkStart w:id="815" w:name="_Toc549"/>
      <w:bookmarkStart w:id="816" w:name="_Toc5153"/>
      <w:bookmarkStart w:id="817" w:name="_Toc1358"/>
      <w:bookmarkStart w:id="818" w:name="_Toc27940"/>
      <w:bookmarkStart w:id="819" w:name="_Toc20977"/>
      <w:bookmarkStart w:id="820" w:name="_Toc32531"/>
      <w:bookmarkStart w:id="821" w:name="_Toc38631379"/>
      <w:bookmarkStart w:id="822" w:name="_Toc4291"/>
      <w:bookmarkStart w:id="823" w:name="_Toc40880748"/>
      <w:bookmarkStart w:id="824" w:name="_Toc26047"/>
      <w:bookmarkStart w:id="825" w:name="_Toc28200"/>
      <w:bookmarkStart w:id="826" w:name="_Toc17238"/>
      <w:bookmarkStart w:id="827" w:name="_Toc21047"/>
      <w:bookmarkStart w:id="828" w:name="_Toc5465"/>
      <w:bookmarkStart w:id="829" w:name="_Toc10314"/>
      <w:bookmarkStart w:id="830" w:name="_Toc14613"/>
      <w:bookmarkStart w:id="831" w:name="_Toc29152"/>
      <w:r>
        <w:rPr>
          <w:rFonts w:hint="eastAsia"/>
        </w:rPr>
        <w:t>5.3.3 快速浏览一个模板中的所有</w:t>
      </w:r>
      <w:r>
        <w:t>QRS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pPr>
        <w:ind w:firstLine="480"/>
      </w:pPr>
      <w:r>
        <w:rPr>
          <w:rFonts w:hint="eastAsia"/>
        </w:rPr>
        <w:t>凡具有相同</w:t>
      </w:r>
      <w:r>
        <w:t>QRS 形态特征的心搏组成了一个模板，在模板编</w:t>
      </w:r>
      <w:r>
        <w:rPr>
          <w:rFonts w:hint="eastAsia"/>
        </w:rPr>
        <w:t>辑功能页面中，您可以很方便地快速浏览某一个模板中的所有心搏。使用模板小窗口中的滚动条可以进行检索浏览。下面详细说明，使用模板小窗口的滚动检索功能。</w:t>
      </w:r>
    </w:p>
    <w:p>
      <w:pPr>
        <w:ind w:firstLine="0" w:firstLineChars="0"/>
      </w:pPr>
      <w:r>
        <w:rPr>
          <w:rFonts w:hint="eastAsia"/>
        </w:rPr>
        <w:t>步骤如下：</w:t>
      </w:r>
    </w:p>
    <w:p>
      <w:pPr>
        <w:ind w:firstLine="0" w:firstLineChars="0"/>
      </w:pPr>
      <w:r>
        <w:rPr>
          <w:rFonts w:hint="eastAsia"/>
        </w:rPr>
        <w:t>1.</w:t>
      </w:r>
      <w:r>
        <w:t xml:space="preserve"> 选择模板；</w:t>
      </w:r>
    </w:p>
    <w:p>
      <w:pPr>
        <w:ind w:firstLine="0" w:firstLineChars="0"/>
      </w:pPr>
      <w:r>
        <w:rPr>
          <w:rFonts w:hint="eastAsia"/>
        </w:rPr>
        <w:t>2.</w:t>
      </w:r>
      <w:r>
        <w:t xml:space="preserve"> 鼠标点击或拖动该模板小窗口下方的滚动条；</w:t>
      </w:r>
    </w:p>
    <w:p>
      <w:pPr>
        <w:ind w:firstLine="0" w:firstLineChars="0"/>
      </w:pPr>
      <w:r>
        <w:rPr>
          <w:rFonts w:hint="eastAsia"/>
        </w:rPr>
        <w:t>3.</w:t>
      </w:r>
      <w:r>
        <w:t xml:space="preserve"> 模板小窗口中会按时间次序依次显示QRS；</w:t>
      </w:r>
    </w:p>
    <w:p>
      <w:pPr>
        <w:ind w:firstLine="0" w:firstLineChars="0"/>
      </w:pPr>
      <w:r>
        <w:rPr>
          <w:rFonts w:hint="eastAsia"/>
        </w:rPr>
        <w:t>4.</w:t>
      </w:r>
      <w:r>
        <w:t xml:space="preserve"> 心电图编辑窗口会同时响应，显示该心搏的心电图；</w:t>
      </w:r>
    </w:p>
    <w:p>
      <w:pPr>
        <w:ind w:firstLine="0" w:firstLineChars="0"/>
      </w:pPr>
      <w:r>
        <w:rPr>
          <w:rFonts w:hint="eastAsia"/>
        </w:rPr>
        <w:t>5.</w:t>
      </w:r>
      <w:r>
        <w:t xml:space="preserve"> 点击或拖动心电图编辑窗口中的滚动条，可以前后滚动</w:t>
      </w:r>
      <w:r>
        <w:rPr>
          <w:rFonts w:hint="eastAsia"/>
        </w:rPr>
        <w:t>心电图。</w:t>
      </w:r>
    </w:p>
    <w:p>
      <w:pPr>
        <w:pStyle w:val="4"/>
        <w:ind w:firstLine="0" w:firstLineChars="0"/>
      </w:pPr>
      <w:bookmarkStart w:id="832" w:name="_Toc2354"/>
      <w:bookmarkStart w:id="833" w:name="_Toc7800"/>
      <w:bookmarkStart w:id="834" w:name="_Toc9198"/>
      <w:bookmarkStart w:id="835" w:name="_Toc12768"/>
      <w:bookmarkStart w:id="836" w:name="_Toc9550"/>
      <w:bookmarkStart w:id="837" w:name="_Toc7323"/>
      <w:bookmarkStart w:id="838" w:name="_Toc11985"/>
      <w:bookmarkStart w:id="839" w:name="_Toc16290"/>
      <w:bookmarkStart w:id="840" w:name="_Toc32398"/>
      <w:bookmarkStart w:id="841" w:name="_Toc40880749"/>
      <w:bookmarkStart w:id="842" w:name="_Toc22814"/>
      <w:bookmarkStart w:id="843" w:name="_Toc13774"/>
      <w:bookmarkStart w:id="844" w:name="_Toc38631380"/>
      <w:bookmarkStart w:id="845" w:name="_Toc19491"/>
      <w:bookmarkStart w:id="846" w:name="_Toc2073"/>
      <w:bookmarkStart w:id="847" w:name="_Toc7832"/>
      <w:bookmarkStart w:id="848" w:name="_Toc24164"/>
      <w:bookmarkStart w:id="849" w:name="_Toc16187"/>
      <w:bookmarkStart w:id="850" w:name="_Toc24472"/>
      <w:bookmarkStart w:id="851" w:name="_Toc27745"/>
      <w:bookmarkStart w:id="852" w:name="_Toc30986"/>
      <w:bookmarkStart w:id="853" w:name="_Toc20328"/>
      <w:bookmarkStart w:id="854" w:name="_Toc24284"/>
      <w:bookmarkStart w:id="855" w:name="_Toc25770"/>
      <w:bookmarkStart w:id="856" w:name="_Toc29375"/>
      <w:bookmarkStart w:id="857" w:name="_Toc11774"/>
      <w:bookmarkStart w:id="858" w:name="_Toc19473"/>
      <w:bookmarkStart w:id="859" w:name="_Toc32671"/>
      <w:r>
        <w:rPr>
          <w:rFonts w:hint="eastAsia"/>
        </w:rPr>
        <w:t>5.3.4 改变模板的类型</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pPr>
        <w:ind w:firstLine="480"/>
      </w:pPr>
      <w:r>
        <w:rPr>
          <w:rFonts w:hint="eastAsia"/>
        </w:rPr>
        <w:t>当改变模板的类型时，归属于该模板的所有</w:t>
      </w:r>
      <w:r>
        <w:t>QRS 类型也同时</w:t>
      </w:r>
      <w:r>
        <w:rPr>
          <w:rFonts w:hint="eastAsia"/>
        </w:rPr>
        <w:t>会被修改。这个功能适用于快速修改大量的</w:t>
      </w:r>
      <w:r>
        <w:t>QRS，重新修正被错误判别</w:t>
      </w:r>
      <w:r>
        <w:rPr>
          <w:rFonts w:hint="eastAsia"/>
        </w:rPr>
        <w:t>的类型。</w:t>
      </w:r>
    </w:p>
    <w:p>
      <w:pPr>
        <w:ind w:firstLine="0" w:firstLineChars="0"/>
      </w:pPr>
      <w:r>
        <w:rPr>
          <w:rFonts w:hint="eastAsia"/>
        </w:rPr>
        <w:t>操作步骤如下：</w:t>
      </w:r>
    </w:p>
    <w:p>
      <w:pPr>
        <w:ind w:firstLine="0" w:firstLineChars="0"/>
      </w:pPr>
      <w:r>
        <w:rPr>
          <w:rFonts w:hint="eastAsia"/>
        </w:rPr>
        <w:t>1.</w:t>
      </w:r>
      <w:r>
        <w:t xml:space="preserve"> 选择模板；</w:t>
      </w:r>
    </w:p>
    <w:p>
      <w:pPr>
        <w:ind w:firstLine="0" w:firstLineChars="0"/>
      </w:pPr>
      <w:r>
        <w:rPr>
          <w:rFonts w:hint="eastAsia"/>
        </w:rPr>
        <w:t>2.</w:t>
      </w:r>
      <w:r>
        <w:t xml:space="preserve"> </w:t>
      </w:r>
      <w:r>
        <w:rPr>
          <w:rFonts w:hint="eastAsia"/>
        </w:rPr>
        <w:t>从下方类型中</w:t>
      </w:r>
      <w:r>
        <w:t>选择新的类型后开始修改；</w:t>
      </w:r>
    </w:p>
    <w:p>
      <w:pPr>
        <w:ind w:firstLine="0" w:firstLineChars="0"/>
      </w:pPr>
      <w:r>
        <w:rPr>
          <w:rFonts w:hint="eastAsia"/>
        </w:rPr>
        <w:t>3.</w:t>
      </w:r>
      <w:r>
        <w:t xml:space="preserve"> 等待修改结束（修改速度与模板中的心搏数量有关，可</w:t>
      </w:r>
      <w:r>
        <w:rPr>
          <w:rFonts w:hint="eastAsia"/>
        </w:rPr>
        <w:t>能需要几秒的停顿）。</w:t>
      </w:r>
    </w:p>
    <w:p>
      <w:pPr>
        <w:pStyle w:val="4"/>
        <w:ind w:firstLine="0" w:firstLineChars="0"/>
      </w:pPr>
      <w:bookmarkStart w:id="860" w:name="_Toc17053"/>
      <w:bookmarkStart w:id="861" w:name="_Toc40880750"/>
      <w:bookmarkStart w:id="862" w:name="_Toc31520"/>
      <w:bookmarkStart w:id="863" w:name="_Toc2305"/>
      <w:bookmarkStart w:id="864" w:name="_Toc12518"/>
      <w:bookmarkStart w:id="865" w:name="_Toc6082"/>
      <w:bookmarkStart w:id="866" w:name="_Toc15158"/>
      <w:bookmarkStart w:id="867" w:name="_Toc10720"/>
      <w:bookmarkStart w:id="868" w:name="_Toc8356"/>
      <w:bookmarkStart w:id="869" w:name="_Toc716"/>
      <w:bookmarkStart w:id="870" w:name="_Toc12626"/>
      <w:bookmarkStart w:id="871" w:name="_Toc5972"/>
      <w:bookmarkStart w:id="872" w:name="_Toc19312"/>
      <w:bookmarkStart w:id="873" w:name="_Toc20312"/>
      <w:bookmarkStart w:id="874" w:name="_Toc26010"/>
      <w:bookmarkStart w:id="875" w:name="_Toc23571"/>
      <w:bookmarkStart w:id="876" w:name="_Toc7474"/>
      <w:bookmarkStart w:id="877" w:name="_Toc32372"/>
      <w:bookmarkStart w:id="878" w:name="_Toc38631381"/>
      <w:bookmarkStart w:id="879" w:name="_Toc20034"/>
      <w:bookmarkStart w:id="880" w:name="_Toc29478"/>
      <w:bookmarkStart w:id="881" w:name="_Toc12095"/>
      <w:bookmarkStart w:id="882" w:name="_Toc21679"/>
      <w:bookmarkStart w:id="883" w:name="_Toc24239"/>
      <w:bookmarkStart w:id="884" w:name="_Toc11364"/>
      <w:bookmarkStart w:id="885" w:name="_Toc26435"/>
      <w:bookmarkStart w:id="886" w:name="_Toc6789"/>
      <w:bookmarkStart w:id="887" w:name="_Toc15708"/>
      <w:r>
        <w:rPr>
          <w:rFonts w:hint="eastAsia"/>
        </w:rPr>
        <w:t>5.3.5 分类显示</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pPr>
        <w:ind w:firstLine="480"/>
      </w:pPr>
      <w:r>
        <w:rPr>
          <w:rFonts w:hint="eastAsia"/>
        </w:rPr>
        <w:t>当选择某一类型时，区域2会显示出这一类型的所有子模板，针对所有子模板可以进行合并、修改类型、查看所有Q</w:t>
      </w:r>
      <w:r>
        <w:t>RS</w:t>
      </w:r>
      <w:r>
        <w:rPr>
          <w:rFonts w:hint="eastAsia"/>
        </w:rPr>
        <w:t>。</w:t>
      </w:r>
    </w:p>
    <w:p>
      <w:pPr>
        <w:ind w:firstLine="0" w:firstLineChars="0"/>
      </w:pPr>
      <w:r>
        <w:rPr>
          <w:rFonts w:hint="eastAsia"/>
        </w:rPr>
        <w:t>1.</w:t>
      </w:r>
      <w:r>
        <w:t xml:space="preserve"> </w:t>
      </w:r>
      <w:r>
        <w:rPr>
          <w:rFonts w:hint="eastAsia"/>
        </w:rPr>
        <w:t>选择分类类型；</w:t>
      </w:r>
    </w:p>
    <w:p>
      <w:pPr>
        <w:ind w:firstLine="0" w:firstLineChars="0"/>
      </w:pPr>
      <w:r>
        <w:rPr>
          <w:rFonts w:hint="eastAsia"/>
        </w:rPr>
        <w:t>2.</w:t>
      </w:r>
      <w:r>
        <w:t xml:space="preserve"> </w:t>
      </w:r>
      <w:r>
        <w:rPr>
          <w:rFonts w:hint="eastAsia"/>
        </w:rPr>
        <w:t>区域2显示此类型所有子模板，针对所有子类型可以进行拖放合并，从下方</w:t>
      </w:r>
    </w:p>
    <w:p>
      <w:pPr>
        <w:ind w:firstLine="0" w:firstLineChars="0"/>
      </w:pPr>
      <w:r>
        <w:rPr>
          <w:rFonts w:hint="eastAsia"/>
        </w:rPr>
        <w:t>类型中</w:t>
      </w:r>
      <w:r>
        <w:t>选择新的类型</w:t>
      </w:r>
      <w:r>
        <w:rPr>
          <w:rFonts w:hint="eastAsia"/>
        </w:rPr>
        <w:t>进行修改，快速浏览每个子模板的Q</w:t>
      </w:r>
      <w:r>
        <w:t>RS</w:t>
      </w:r>
      <w:r>
        <w:rPr>
          <w:rFonts w:hint="eastAsia"/>
        </w:rPr>
        <w:t>。</w:t>
      </w:r>
    </w:p>
    <w:p>
      <w:pPr>
        <w:pStyle w:val="4"/>
        <w:ind w:firstLine="0" w:firstLineChars="0"/>
      </w:pPr>
      <w:bookmarkStart w:id="888" w:name="_Toc6171"/>
      <w:bookmarkStart w:id="889" w:name="_Toc14035"/>
      <w:bookmarkStart w:id="890" w:name="_Toc26573"/>
      <w:bookmarkStart w:id="891" w:name="_Toc32150"/>
      <w:bookmarkStart w:id="892" w:name="_Toc40880751"/>
      <w:bookmarkStart w:id="893" w:name="_Toc24283"/>
      <w:bookmarkStart w:id="894" w:name="_Toc29956"/>
      <w:bookmarkStart w:id="895" w:name="_Toc28763"/>
      <w:bookmarkStart w:id="896" w:name="_Toc26601"/>
      <w:bookmarkStart w:id="897" w:name="_Toc6306"/>
      <w:bookmarkStart w:id="898" w:name="_Toc2730"/>
      <w:bookmarkStart w:id="899" w:name="_Toc10557"/>
      <w:bookmarkStart w:id="900" w:name="_Toc3449"/>
      <w:bookmarkStart w:id="901" w:name="_Toc5892"/>
      <w:bookmarkStart w:id="902" w:name="_Toc30003"/>
      <w:bookmarkStart w:id="903" w:name="_Toc2369"/>
      <w:bookmarkStart w:id="904" w:name="_Toc18218"/>
      <w:bookmarkStart w:id="905" w:name="_Toc19195"/>
      <w:bookmarkStart w:id="906" w:name="_Toc38631382"/>
      <w:bookmarkStart w:id="907" w:name="_Toc14147"/>
      <w:bookmarkStart w:id="908" w:name="_Toc14255"/>
      <w:bookmarkStart w:id="909" w:name="_Toc32382"/>
      <w:bookmarkStart w:id="910" w:name="_Toc31710"/>
      <w:bookmarkStart w:id="911" w:name="_Toc12048"/>
      <w:bookmarkStart w:id="912" w:name="_Toc26321"/>
      <w:bookmarkStart w:id="913" w:name="_Toc8546"/>
      <w:bookmarkStart w:id="914" w:name="_Toc9246"/>
      <w:bookmarkStart w:id="915" w:name="_Toc12998"/>
      <w:r>
        <w:rPr>
          <w:rFonts w:hint="eastAsia"/>
        </w:rPr>
        <w:t>5.3.6 合并子模板</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pPr>
        <w:ind w:firstLine="480"/>
      </w:pPr>
      <w:r>
        <w:rPr>
          <w:rFonts w:hint="eastAsia"/>
        </w:rPr>
        <w:t>相同类型的模板可以合并，所有被合并模板中的心搏将被合并到目标模板中。这个功能用于整理大量的同类心搏，减少模板的数量。</w:t>
      </w:r>
    </w:p>
    <w:p>
      <w:pPr>
        <w:ind w:firstLine="0" w:firstLineChars="0"/>
      </w:pPr>
      <w:r>
        <w:rPr>
          <w:rFonts w:hint="eastAsia"/>
        </w:rPr>
        <w:t>操作步骤如下：</w:t>
      </w:r>
    </w:p>
    <w:p>
      <w:pPr>
        <w:ind w:firstLine="0" w:firstLineChars="0"/>
      </w:pPr>
      <w:r>
        <w:rPr>
          <w:rFonts w:hint="eastAsia"/>
        </w:rPr>
        <w:t>1.</w:t>
      </w:r>
      <w:r>
        <w:t xml:space="preserve"> 选择模板，并在该模板上按住鼠标左键，这时鼠标指针</w:t>
      </w:r>
      <w:r>
        <w:rPr>
          <w:rFonts w:hint="eastAsia"/>
        </w:rPr>
        <w:t>变为“拖</w:t>
      </w:r>
      <w:r>
        <w:t>-放</w:t>
      </w:r>
      <w:r>
        <w:rPr>
          <w:rFonts w:hint="eastAsia"/>
        </w:rPr>
        <w:t>”状态；</w:t>
      </w:r>
    </w:p>
    <w:p>
      <w:pPr>
        <w:ind w:firstLine="0" w:firstLineChars="0"/>
      </w:pPr>
      <w:r>
        <w:rPr>
          <w:rFonts w:hint="eastAsia"/>
        </w:rPr>
        <w:t>2.</w:t>
      </w:r>
      <w:r>
        <w:t xml:space="preserve"> </w:t>
      </w:r>
      <w:r>
        <w:rPr>
          <w:rFonts w:hint="eastAsia"/>
        </w:rPr>
        <w:t>移动鼠标到目标模板上（必须是相同类型），然后松开鼠标左键；这个操作过程就是所谓“拖</w:t>
      </w:r>
      <w:r>
        <w:t>-放</w:t>
      </w:r>
      <w:r>
        <w:rPr>
          <w:rFonts w:hint="eastAsia"/>
        </w:rPr>
        <w:t>”</w:t>
      </w:r>
      <w:r>
        <w:t>（drag-drop）</w:t>
      </w:r>
      <w:r>
        <w:rPr>
          <w:rFonts w:hint="eastAsia"/>
        </w:rPr>
        <w:t>合并操作。</w:t>
      </w:r>
    </w:p>
    <w:p>
      <w:pPr>
        <w:ind w:firstLine="0" w:firstLineChars="0"/>
      </w:pPr>
      <w:r>
        <w:rPr>
          <w:rFonts w:hint="eastAsia"/>
        </w:rPr>
        <w:t>3.</w:t>
      </w:r>
      <w:r>
        <w:t xml:space="preserve"> 等待合并执行结束。</w:t>
      </w:r>
    </w:p>
    <w:p>
      <w:pPr>
        <w:ind w:firstLine="0" w:firstLineChars="0"/>
        <w:rPr>
          <w:b/>
          <w:bCs/>
          <w:color w:val="FF0000"/>
        </w:rPr>
      </w:pPr>
      <w:r>
        <w:rPr>
          <w:rFonts w:hint="eastAsia"/>
          <w:b/>
          <w:bCs/>
          <w:color w:val="FF0000"/>
        </w:rPr>
        <w:t>注意：被拖拉的模板将被合并到拖拉放下的目标模板中。</w:t>
      </w:r>
    </w:p>
    <w:p>
      <w:pPr>
        <w:pStyle w:val="4"/>
        <w:ind w:firstLine="0" w:firstLineChars="0"/>
      </w:pPr>
      <w:bookmarkStart w:id="916" w:name="_Toc12704"/>
      <w:bookmarkStart w:id="917" w:name="_Toc23528"/>
      <w:bookmarkStart w:id="918" w:name="_Toc3387"/>
      <w:bookmarkStart w:id="919" w:name="_Toc10501"/>
      <w:bookmarkStart w:id="920" w:name="_Toc18295"/>
      <w:bookmarkStart w:id="921" w:name="_Toc40880752"/>
      <w:bookmarkStart w:id="922" w:name="_Toc15704"/>
      <w:bookmarkStart w:id="923" w:name="_Toc19311"/>
      <w:bookmarkStart w:id="924" w:name="_Toc1750"/>
      <w:bookmarkStart w:id="925" w:name="_Toc22512"/>
      <w:bookmarkStart w:id="926" w:name="_Toc22990"/>
      <w:bookmarkStart w:id="927" w:name="_Toc26093"/>
      <w:bookmarkStart w:id="928" w:name="_Toc49"/>
      <w:bookmarkStart w:id="929" w:name="_Toc20892"/>
      <w:bookmarkStart w:id="930" w:name="_Toc9333"/>
      <w:bookmarkStart w:id="931" w:name="_Toc10643"/>
      <w:bookmarkStart w:id="932" w:name="_Toc18683"/>
      <w:bookmarkStart w:id="933" w:name="_Toc24530"/>
      <w:bookmarkStart w:id="934" w:name="_Toc28842"/>
      <w:bookmarkStart w:id="935" w:name="_Toc23584"/>
      <w:bookmarkStart w:id="936" w:name="_Toc16094"/>
      <w:bookmarkStart w:id="937" w:name="_Toc210"/>
      <w:bookmarkStart w:id="938" w:name="_Toc1007"/>
      <w:bookmarkStart w:id="939" w:name="_Toc1283"/>
      <w:bookmarkStart w:id="940" w:name="_Toc17071"/>
      <w:bookmarkStart w:id="941" w:name="_Toc5366"/>
      <w:bookmarkStart w:id="942" w:name="_Toc15235"/>
      <w:bookmarkStart w:id="943" w:name="_Toc38631383"/>
      <w:r>
        <w:rPr>
          <w:rFonts w:hint="eastAsia"/>
        </w:rPr>
        <w:t>5.3.7 查看放大心电图</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pPr>
        <w:ind w:firstLine="0" w:firstLineChars="0"/>
      </w:pPr>
      <w:r>
        <w:rPr>
          <w:rFonts w:hint="eastAsia"/>
        </w:rPr>
        <w:t>提供心电图窗口查看</w:t>
      </w:r>
      <w:r>
        <w:t>QRS 窗口中QRS 对应的放大心电图。</w:t>
      </w:r>
    </w:p>
    <w:p>
      <w:pPr>
        <w:ind w:firstLine="0" w:firstLineChars="0"/>
      </w:pPr>
      <w:r>
        <w:rPr>
          <w:rFonts w:hint="eastAsia"/>
        </w:rPr>
        <w:t>操作步骤如下：</w:t>
      </w:r>
    </w:p>
    <w:p>
      <w:pPr>
        <w:autoSpaceDE w:val="0"/>
        <w:autoSpaceDN w:val="0"/>
        <w:adjustRightInd w:val="0"/>
        <w:spacing w:line="240" w:lineRule="auto"/>
        <w:ind w:firstLine="0" w:firstLineChars="0"/>
        <w:jc w:val="left"/>
      </w:pPr>
      <w:r>
        <w:rPr>
          <w:rFonts w:hint="eastAsia"/>
        </w:rPr>
        <w:t>1.</w:t>
      </w:r>
      <w:r>
        <w:t xml:space="preserve"> </w:t>
      </w:r>
      <w:r>
        <w:rPr>
          <w:rFonts w:hint="eastAsia"/>
        </w:rPr>
        <w:t>鼠标单击</w:t>
      </w:r>
      <w:r>
        <w:drawing>
          <wp:inline distT="0" distB="0" distL="0" distR="0">
            <wp:extent cx="209550" cy="209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全屏按钮，打开全屏心电图窗口，显示全部</w:t>
      </w:r>
      <w:r>
        <w:t>12</w:t>
      </w:r>
      <w:r>
        <w:rPr>
          <w:rFonts w:hint="eastAsia"/>
        </w:rPr>
        <w:t>导联心电图。</w:t>
      </w:r>
    </w:p>
    <w:p>
      <w:pPr>
        <w:ind w:firstLine="0" w:firstLineChars="0"/>
      </w:pPr>
      <w:r>
        <w:rPr>
          <w:rFonts w:hint="eastAsia"/>
        </w:rPr>
        <w:t>2.</w:t>
      </w:r>
      <w:r>
        <w:t xml:space="preserve"> </w:t>
      </w:r>
      <w:r>
        <w:rPr>
          <w:rFonts w:hint="eastAsia"/>
        </w:rPr>
        <w:t>或者</w:t>
      </w:r>
      <w:r>
        <w:t>鼠标双击心搏显示窗口中的心搏可以打开心电图窗口。</w:t>
      </w:r>
    </w:p>
    <w:p>
      <w:pPr>
        <w:pStyle w:val="4"/>
        <w:ind w:firstLine="0" w:firstLineChars="0"/>
      </w:pPr>
      <w:bookmarkStart w:id="944" w:name="_Toc18324"/>
      <w:bookmarkStart w:id="945" w:name="_Toc27593"/>
      <w:bookmarkStart w:id="946" w:name="_Toc20631"/>
      <w:bookmarkStart w:id="947" w:name="_Toc40880753"/>
      <w:bookmarkStart w:id="948" w:name="_Toc11141"/>
      <w:bookmarkStart w:id="949" w:name="_Toc27418"/>
      <w:bookmarkStart w:id="950" w:name="_Toc38631384"/>
      <w:bookmarkStart w:id="951" w:name="_Toc139"/>
      <w:bookmarkStart w:id="952" w:name="_Toc1805"/>
      <w:bookmarkStart w:id="953" w:name="_Toc22520"/>
      <w:bookmarkStart w:id="954" w:name="_Toc28043"/>
      <w:bookmarkStart w:id="955" w:name="_Toc6264"/>
      <w:bookmarkStart w:id="956" w:name="_Toc25673"/>
      <w:bookmarkStart w:id="957" w:name="_Toc23564"/>
      <w:bookmarkStart w:id="958" w:name="_Toc27174"/>
      <w:bookmarkStart w:id="959" w:name="_Toc20928"/>
      <w:bookmarkStart w:id="960" w:name="_Toc468"/>
      <w:bookmarkStart w:id="961" w:name="_Toc27983"/>
      <w:bookmarkStart w:id="962" w:name="_Toc13788"/>
      <w:bookmarkStart w:id="963" w:name="_Toc32709"/>
      <w:bookmarkStart w:id="964" w:name="_Toc1302"/>
      <w:bookmarkStart w:id="965" w:name="_Toc19993"/>
      <w:bookmarkStart w:id="966" w:name="_Toc23378"/>
      <w:bookmarkStart w:id="967" w:name="_Toc22442"/>
      <w:bookmarkStart w:id="968" w:name="_Toc26934"/>
      <w:bookmarkStart w:id="969" w:name="_Toc3472"/>
      <w:bookmarkStart w:id="970" w:name="_Toc23091"/>
      <w:bookmarkStart w:id="971" w:name="_Toc2113"/>
      <w:r>
        <w:drawing>
          <wp:anchor distT="0" distB="0" distL="114935" distR="114935" simplePos="0" relativeHeight="251661312" behindDoc="0" locked="0" layoutInCell="1" allowOverlap="1">
            <wp:simplePos x="0" y="0"/>
            <wp:positionH relativeFrom="column">
              <wp:posOffset>97155</wp:posOffset>
            </wp:positionH>
            <wp:positionV relativeFrom="paragraph">
              <wp:posOffset>504190</wp:posOffset>
            </wp:positionV>
            <wp:extent cx="5073015" cy="2750185"/>
            <wp:effectExtent l="0" t="0" r="13335" b="12065"/>
            <wp:wrapSquare wrapText="bothSides"/>
            <wp:docPr id="10" name="图片 5" descr="D:\work\HolterSystem\文档\注册\送检\最新文件\图片\脱敏文件\004、编辑模板界面-已脱敏.PNG004、编辑模板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0" y="0"/>
                      <a:ext cx="5073015" cy="2750185"/>
                    </a:xfrm>
                    <a:prstGeom prst="rect">
                      <a:avLst/>
                    </a:prstGeom>
                    <a:noFill/>
                    <a:ln>
                      <a:noFill/>
                    </a:ln>
                  </pic:spPr>
                </pic:pic>
              </a:graphicData>
            </a:graphic>
          </wp:anchor>
        </w:drawing>
      </w:r>
      <w:r>
        <w:rPr>
          <w:rFonts w:hint="eastAsia"/>
        </w:rPr>
        <w:t xml:space="preserve">5.3.8  </w:t>
      </w:r>
      <w:r>
        <w:t>Demix</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pPr>
        <w:ind w:firstLine="480"/>
      </w:pPr>
      <w:r>
        <w:t>Demix</w:t>
      </w:r>
      <w:r>
        <w:rPr>
          <w:rFonts w:hint="eastAsia"/>
        </w:rPr>
        <w:t>是将一组心搏按</w:t>
      </w:r>
      <w:r>
        <w:t>P-QRS-T 叠加起来显示，以便从叠加</w:t>
      </w:r>
      <w:r>
        <w:rPr>
          <w:rFonts w:hint="eastAsia"/>
        </w:rPr>
        <w:t>图形中找出不同类型的心搏：从正常</w:t>
      </w:r>
      <w:r>
        <w:t>QRS 波群中找出宽大畸</w:t>
      </w:r>
      <w:r>
        <w:rPr>
          <w:rFonts w:hint="eastAsia"/>
        </w:rPr>
        <w:t>形的</w:t>
      </w:r>
      <w:r>
        <w:t>QRS 波群（或反之）。该功能常</w:t>
      </w:r>
      <w:r>
        <w:rPr>
          <w:rFonts w:hint="eastAsia"/>
        </w:rPr>
        <w:t>也</w:t>
      </w:r>
      <w:r>
        <w:t>被称为</w:t>
      </w:r>
      <w:r>
        <w:rPr>
          <w:rFonts w:hint="eastAsia"/>
        </w:rPr>
        <w:t>“</w:t>
      </w:r>
      <w:r>
        <w:t>反混淆</w:t>
      </w:r>
      <w:r>
        <w:rPr>
          <w:rFonts w:hint="eastAsia"/>
        </w:rPr>
        <w:t>”</w:t>
      </w:r>
      <w:r>
        <w:t>功能。</w:t>
      </w:r>
    </w:p>
    <w:p>
      <w:pPr>
        <w:ind w:firstLine="0" w:firstLineChars="0"/>
      </w:pPr>
      <w:r>
        <w:rPr>
          <w:rFonts w:hint="eastAsia"/>
        </w:rPr>
        <w:t>常用操作和功能说明：</w:t>
      </w:r>
    </w:p>
    <w:p>
      <w:pPr>
        <w:ind w:firstLine="0" w:firstLineChars="0"/>
      </w:pPr>
      <w:r>
        <w:rPr>
          <w:rFonts w:hint="eastAsia"/>
        </w:rPr>
        <w:t>1.</w:t>
      </w:r>
      <w:r>
        <w:t xml:space="preserve"> </w:t>
      </w:r>
      <w:r>
        <w:rPr>
          <w:rFonts w:hint="eastAsia"/>
        </w:rPr>
        <w:t>在模板显示区点击某一模板【demix】按钮后，Demix窗口联动显示模板叠加图。</w:t>
      </w:r>
    </w:p>
    <w:p>
      <w:pPr>
        <w:ind w:firstLine="0" w:firstLineChars="0"/>
      </w:pPr>
      <w:r>
        <w:rPr>
          <w:rFonts w:hint="eastAsia"/>
        </w:rPr>
        <w:t>2.</w:t>
      </w:r>
      <w:r>
        <w:t xml:space="preserve"> </w:t>
      </w:r>
      <w:r>
        <w:rPr>
          <w:rFonts w:hint="eastAsia"/>
        </w:rPr>
        <w:t>在叠加图上按下鼠标左键，滑动鼠标即可出现一个选择框，当鼠标左键抬起</w:t>
      </w:r>
    </w:p>
    <w:p>
      <w:pPr>
        <w:ind w:firstLine="0" w:firstLineChars="0"/>
      </w:pPr>
      <w:r>
        <w:rPr>
          <w:rFonts w:hint="eastAsia"/>
        </w:rPr>
        <w:t>时</w:t>
      </w:r>
      <w:r>
        <w:t>波形通过选择框的心搏（在叠加窗口的中前部分，对齐的 QRS波形）即被选定，按键盘上的数字键 1、2、3 或 4 就可以把选中的波形移动到相应的</w:t>
      </w:r>
      <w:r>
        <w:rPr>
          <w:rFonts w:hint="eastAsia"/>
        </w:rPr>
        <w:t>子</w:t>
      </w:r>
      <w:r>
        <w:t>叠加窗口中进行观察</w:t>
      </w:r>
      <w:r>
        <w:rPr>
          <w:rFonts w:hint="eastAsia"/>
        </w:rPr>
        <w:t>。</w:t>
      </w:r>
    </w:p>
    <w:p>
      <w:pPr>
        <w:ind w:firstLine="0" w:firstLineChars="0"/>
      </w:pPr>
      <w:r>
        <w:rPr>
          <w:rFonts w:hint="eastAsia"/>
        </w:rPr>
        <w:t>3.</w:t>
      </w:r>
      <w:r>
        <w:t xml:space="preserve"> </w:t>
      </w:r>
      <w:r>
        <w:rPr>
          <w:rFonts w:hint="eastAsia"/>
        </w:rPr>
        <w:t>在子叠加窗口点击鼠标右键弹出选择框，</w:t>
      </w:r>
      <w:bookmarkStart w:id="972" w:name="_Hlk38975773"/>
      <w:r>
        <w:rPr>
          <w:rFonts w:hint="eastAsia"/>
        </w:rPr>
        <w:t>可以进行整个子窗口心搏类型的修改，单个</w:t>
      </w:r>
      <w:r>
        <w:t>QRS波形窗口</w:t>
      </w:r>
      <w:r>
        <w:rPr>
          <w:rFonts w:hint="eastAsia"/>
        </w:rPr>
        <w:t>联动显示</w:t>
      </w:r>
      <w:r>
        <w:t>当前叠加窗口中的所有心搏</w:t>
      </w:r>
      <w:r>
        <w:rPr>
          <w:rFonts w:hint="eastAsia"/>
        </w:rPr>
        <w:t>。</w:t>
      </w:r>
      <w:bookmarkEnd w:id="972"/>
    </w:p>
    <w:p>
      <w:pPr>
        <w:ind w:firstLine="0" w:firstLineChars="0"/>
      </w:pPr>
      <w:r>
        <w:rPr>
          <w:rFonts w:hint="eastAsia"/>
        </w:rPr>
        <w:t>4.</w:t>
      </w:r>
      <w:r>
        <w:t xml:space="preserve"> </w:t>
      </w:r>
      <w:r>
        <w:rPr>
          <w:rFonts w:hint="eastAsia"/>
        </w:rPr>
        <w:t>在单个</w:t>
      </w:r>
      <w:r>
        <w:t>QRS波形窗口</w:t>
      </w:r>
      <w:r>
        <w:rPr>
          <w:rFonts w:hint="eastAsia"/>
        </w:rPr>
        <w:t>上点击鼠标右键弹出选择框可以对心搏进行逐个修改类型，</w:t>
      </w:r>
      <w:r>
        <w:t>心电图编辑窗口联动显示</w:t>
      </w:r>
      <w:r>
        <w:rPr>
          <w:rFonts w:hint="eastAsia"/>
        </w:rPr>
        <w:t>。</w:t>
      </w:r>
    </w:p>
    <w:p>
      <w:pPr>
        <w:pStyle w:val="4"/>
        <w:ind w:firstLine="0" w:firstLineChars="0"/>
      </w:pPr>
      <w:bookmarkStart w:id="973" w:name="_Toc38631385"/>
      <w:bookmarkStart w:id="974" w:name="_Toc10235"/>
      <w:bookmarkStart w:id="975" w:name="_Toc6573"/>
      <w:bookmarkStart w:id="976" w:name="_Toc31060"/>
      <w:bookmarkStart w:id="977" w:name="_Toc21340"/>
      <w:bookmarkStart w:id="978" w:name="_Toc17005"/>
      <w:bookmarkStart w:id="979" w:name="_Toc19740"/>
      <w:bookmarkStart w:id="980" w:name="_Toc16667"/>
      <w:bookmarkStart w:id="981" w:name="_Toc40880754"/>
      <w:bookmarkStart w:id="982" w:name="_Toc9003"/>
      <w:bookmarkStart w:id="983" w:name="_Toc15386"/>
      <w:bookmarkStart w:id="984" w:name="_Toc20845"/>
      <w:bookmarkStart w:id="985" w:name="_Toc11750"/>
      <w:bookmarkStart w:id="986" w:name="_Toc20075"/>
      <w:bookmarkStart w:id="987" w:name="_Toc26946"/>
      <w:bookmarkStart w:id="988" w:name="_Toc31475"/>
      <w:bookmarkStart w:id="989" w:name="_Toc11217"/>
      <w:bookmarkStart w:id="990" w:name="_Toc9037"/>
      <w:bookmarkStart w:id="991" w:name="_Toc1331"/>
      <w:bookmarkStart w:id="992" w:name="_Toc11229"/>
      <w:bookmarkStart w:id="993" w:name="_Toc10350"/>
      <w:bookmarkStart w:id="994" w:name="_Toc10749"/>
      <w:bookmarkStart w:id="995" w:name="_Toc14947"/>
      <w:bookmarkStart w:id="996" w:name="_Toc18261"/>
      <w:bookmarkStart w:id="997" w:name="_Toc32407"/>
      <w:bookmarkStart w:id="998" w:name="_Toc12108"/>
      <w:bookmarkStart w:id="999" w:name="_Toc19140"/>
      <w:bookmarkStart w:id="1000" w:name="_Toc22424"/>
      <w:r>
        <w:rPr>
          <w:rFonts w:hint="eastAsia"/>
        </w:rPr>
        <w:t>5.3.9  心搏编辑窗——单</w:t>
      </w:r>
      <w:r>
        <w:t>QRS 方式</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pPr>
        <w:ind w:firstLine="480"/>
      </w:pPr>
      <w:r>
        <w:rPr>
          <w:rFonts w:hint="eastAsia"/>
        </w:rPr>
        <w:t>如果需要对模板内的心搏进行详细编辑修正，可以进入心搏编辑窗。鼠标左键双击选中的模板后打开心搏编辑窗口，当该类型的模板编辑方式设置为“单</w:t>
      </w:r>
      <w:r>
        <w:t>QRS 方式</w:t>
      </w:r>
      <w:r>
        <w:rPr>
          <w:rFonts w:hint="eastAsia"/>
        </w:rPr>
        <w:t>”</w:t>
      </w:r>
      <w:r>
        <w:t>时，打开的编</w:t>
      </w:r>
      <w:r>
        <w:rPr>
          <w:rFonts w:hint="eastAsia"/>
        </w:rPr>
        <w:t>辑窗口如下图：</w:t>
      </w:r>
    </w:p>
    <w:p>
      <w:pPr>
        <w:ind w:firstLine="0" w:firstLineChars="0"/>
        <w:rPr>
          <w:b/>
          <w:bCs/>
        </w:rPr>
      </w:pPr>
      <w:r>
        <mc:AlternateContent>
          <mc:Choice Requires="wpg">
            <w:drawing>
              <wp:anchor distT="0" distB="0" distL="114935" distR="114935" simplePos="0" relativeHeight="251666432" behindDoc="0" locked="0" layoutInCell="1" allowOverlap="1">
                <wp:simplePos x="0" y="0"/>
                <wp:positionH relativeFrom="column">
                  <wp:posOffset>-62865</wp:posOffset>
                </wp:positionH>
                <wp:positionV relativeFrom="paragraph">
                  <wp:posOffset>8890</wp:posOffset>
                </wp:positionV>
                <wp:extent cx="5274310" cy="2856865"/>
                <wp:effectExtent l="0" t="0" r="2540" b="635"/>
                <wp:wrapSquare wrapText="bothSides"/>
                <wp:docPr id="69" name="组合 69"/>
                <wp:cNvGraphicFramePr/>
                <a:graphic xmlns:a="http://schemas.openxmlformats.org/drawingml/2006/main">
                  <a:graphicData uri="http://schemas.microsoft.com/office/word/2010/wordprocessingGroup">
                    <wpg:wgp>
                      <wpg:cNvGrpSpPr/>
                      <wpg:grpSpPr>
                        <a:xfrm>
                          <a:off x="0" y="0"/>
                          <a:ext cx="5274310" cy="2856865"/>
                          <a:chOff x="2417" y="551835"/>
                          <a:chExt cx="8306" cy="4499"/>
                        </a:xfrm>
                      </wpg:grpSpPr>
                      <pic:pic xmlns:pic="http://schemas.openxmlformats.org/drawingml/2006/picture">
                        <pic:nvPicPr>
                          <pic:cNvPr id="91" name="图片 91" descr="D:\work\HolterSystem\文档\注册\送检\最新文件\图片\脱敏文件\005、心搏编辑窗-已脱敏.PNG005、心搏编辑窗-已脱敏"/>
                          <pic:cNvPicPr>
                            <a:picLocks noChangeAspect="1"/>
                          </pic:cNvPicPr>
                        </pic:nvPicPr>
                        <pic:blipFill>
                          <a:blip r:embed="rId46"/>
                          <a:srcRect/>
                          <a:stretch>
                            <a:fillRect/>
                          </a:stretch>
                        </pic:blipFill>
                        <pic:spPr>
                          <a:xfrm>
                            <a:off x="2417" y="551835"/>
                            <a:ext cx="8306" cy="4499"/>
                          </a:xfrm>
                          <a:prstGeom prst="rect">
                            <a:avLst/>
                          </a:prstGeom>
                        </pic:spPr>
                      </pic:pic>
                      <pic:pic xmlns:pic="http://schemas.openxmlformats.org/drawingml/2006/picture">
                        <pic:nvPicPr>
                          <pic:cNvPr id="66" name="图片 66" descr="圈1"/>
                          <pic:cNvPicPr>
                            <a:picLocks noChangeAspect="1"/>
                          </pic:cNvPicPr>
                        </pic:nvPicPr>
                        <pic:blipFill>
                          <a:blip r:embed="rId17"/>
                          <a:stretch>
                            <a:fillRect/>
                          </a:stretch>
                        </pic:blipFill>
                        <pic:spPr>
                          <a:xfrm>
                            <a:off x="6935" y="553856"/>
                            <a:ext cx="406" cy="406"/>
                          </a:xfrm>
                          <a:prstGeom prst="rect">
                            <a:avLst/>
                          </a:prstGeom>
                        </pic:spPr>
                      </pic:pic>
                      <pic:pic xmlns:pic="http://schemas.openxmlformats.org/drawingml/2006/picture">
                        <pic:nvPicPr>
                          <pic:cNvPr id="68" name="图片 68" descr="D:\work\HolterSystem\文档\注册\送检\最新文件\图片\圈12345\透明\圈2.png圈2"/>
                          <pic:cNvPicPr>
                            <a:picLocks noChangeAspect="1"/>
                          </pic:cNvPicPr>
                        </pic:nvPicPr>
                        <pic:blipFill>
                          <a:blip r:embed="rId18"/>
                          <a:srcRect/>
                          <a:stretch>
                            <a:fillRect/>
                          </a:stretch>
                        </pic:blipFill>
                        <pic:spPr>
                          <a:xfrm>
                            <a:off x="3738" y="553637"/>
                            <a:ext cx="405" cy="406"/>
                          </a:xfrm>
                          <a:prstGeom prst="rect">
                            <a:avLst/>
                          </a:prstGeom>
                        </pic:spPr>
                      </pic:pic>
                    </wpg:wgp>
                  </a:graphicData>
                </a:graphic>
              </wp:anchor>
            </w:drawing>
          </mc:Choice>
          <mc:Fallback>
            <w:pict>
              <v:group id="_x0000_s1026" o:spid="_x0000_s1026" o:spt="203" style="position:absolute;left:0pt;margin-left:-4.95pt;margin-top:0.7pt;height:224.95pt;width:415.3pt;mso-wrap-distance-bottom:0pt;mso-wrap-distance-left:9.05pt;mso-wrap-distance-right:9.05pt;mso-wrap-distance-top:0pt;z-index:251666432;mso-width-relative:page;mso-height-relative:page;" coordorigin="2417,551835" coordsize="8306,4499" o:gfxdata="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NydHYcYAAAApAgAAGQAAAGRycy9fcmVs&#10;cy9lMm9Eb2MueG1sLnJlbHO9kcFqAjEQhu9C3yHMvZvdFYqIWS8ieBX7AEMymw1uJiGJpb69gVKo&#10;IPXmcWb4v/+D2Wy//Sy+KGUXWEHXtCCIdTCOrYLP0/59BSIXZINzYFJwpQzb4W2xOdKMpYby5GIW&#10;lcJZwVRKXEuZ9UQecxMicb2MIXksdUxWRtRntCT7tv2Q6S8DhjumOBgF6WCWIE7XWJufs8M4Ok27&#10;oC+euDyokM7X7grEZKko8GQc/iyXTWQL8rFD/xqH/j+H7jUO3a+DvHvw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">
                <o:lock v:ext="edit" aspectratio="f"/>
                <v:shape id="_x0000_s1026" o:spid="_x0000_s1026" o:spt="75" alt="D:\work\HolterSystem\文档\注册\送检\最新文件\图片\脱敏文件\005、心搏编辑窗-已脱敏.PNG005、心搏编辑窗-已脱敏" type="#_x0000_t75" style="position:absolute;left:2417;top:551835;height:4499;width:8306;" filled="f" o:preferrelative="t" stroked="f" coordsize="21600,21600" o:gfxdata="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XBOL4A&#10;AADbAAAADwAAAAAAAAABACAAAAAiAAAAZHJzL2Rvd25yZXYueG1sUEsBAhQAFAAAAAgAh07iQDMv&#10;BZ47AAAAOQAAABAAAAAAAAAAAQAgAAAADQEAAGRycy9zaGFwZXhtbC54bWxQSwUGAAAAAAYABgBb&#10;AQAAtwMAAAAA&#10;">
                  <v:fill on="f" focussize="0,0"/>
                  <v:stroke on="f"/>
                  <v:imagedata r:id="rId46" o:title=""/>
                  <o:lock v:ext="edit" aspectratio="t"/>
                </v:shape>
                <v:shape id="_x0000_s1026" o:spid="_x0000_s1026" o:spt="75" alt="圈1" type="#_x0000_t75" style="position:absolute;left:6935;top:553856;height:406;width:406;" filled="f" o:preferrelative="t" stroked="f" coordsize="21600,21600" o:gfxdata="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A9gz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3738;top:553637;height:406;width:405;" filled="f" o:preferrelative="t" stroked="f" coordsize="21600,21600" o:gfxdata="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O7bsAAADb&#10;AAAADwAAAAAAAAABACAAAAAiAAAAZHJzL2Rvd25yZXYueG1sUEsBAhQAFAAAAAgAh07iQDMvBZ47&#10;AAAAOQAAABAAAAAAAAAAAQAgAAAACgEAAGRycy9zaGFwZXhtbC54bWxQSwUGAAAAAAYABgBbAQAA&#10;tAMAAAAA&#10;">
                  <v:fill on="f" focussize="0,0"/>
                  <v:stroke on="f"/>
                  <v:imagedata r:id="rId18" o:title=""/>
                  <o:lock v:ext="edit" aspectratio="t"/>
                </v:shape>
                <w10:wrap type="square"/>
              </v:group>
            </w:pict>
          </mc:Fallback>
        </mc:AlternateContent>
      </w:r>
      <w:r>
        <w:rPr>
          <w:rFonts w:hint="eastAsia"/>
          <w:b/>
          <w:bCs/>
        </w:rPr>
        <w:t>区域1</w:t>
      </w:r>
      <w:r>
        <w:rPr>
          <w:b/>
          <w:bCs/>
        </w:rPr>
        <w:t>：心搏显示区</w:t>
      </w:r>
    </w:p>
    <w:p>
      <w:pPr>
        <w:ind w:firstLine="0" w:firstLineChars="0"/>
      </w:pPr>
      <w:r>
        <w:rPr>
          <w:rFonts w:hint="eastAsia"/>
        </w:rPr>
        <w:t>1.</w:t>
      </w:r>
      <w:r>
        <w:t xml:space="preserve"> 显示当前子模板中的所有心搏</w:t>
      </w:r>
      <w:r>
        <w:rPr>
          <w:rFonts w:hint="eastAsia"/>
        </w:rPr>
        <w:t>，可以选择导联进行显示</w:t>
      </w:r>
      <w:r>
        <w:t>。</w:t>
      </w:r>
    </w:p>
    <w:p>
      <w:pPr>
        <w:ind w:firstLine="0" w:firstLineChars="0"/>
      </w:pPr>
      <w:r>
        <w:rPr>
          <w:rFonts w:hint="eastAsia"/>
        </w:rPr>
        <w:t>2.</w:t>
      </w:r>
      <w:r>
        <w:t xml:space="preserve"> 每个心搏可以被选择、修改、删除</w:t>
      </w:r>
      <w:r>
        <w:rPr>
          <w:rFonts w:hint="eastAsia"/>
        </w:rPr>
        <w:t>。</w:t>
      </w:r>
    </w:p>
    <w:p>
      <w:pPr>
        <w:ind w:firstLine="0" w:firstLineChars="0"/>
      </w:pPr>
      <w:r>
        <w:rPr>
          <w:rFonts w:hint="eastAsia"/>
        </w:rPr>
        <w:t>3.</w:t>
      </w:r>
      <w:r>
        <w:t xml:space="preserve"> 光标所在列所有心搏的心电缩略图对应显示在</w:t>
      </w:r>
      <w:r>
        <w:rPr>
          <w:rFonts w:hint="eastAsia"/>
        </w:rPr>
        <w:t>区域2</w:t>
      </w:r>
      <w:r>
        <w:t>。</w:t>
      </w:r>
    </w:p>
    <w:p>
      <w:pPr>
        <w:ind w:firstLine="0" w:firstLineChars="0"/>
      </w:pPr>
      <w:r>
        <w:rPr>
          <w:rFonts w:hint="eastAsia"/>
        </w:rPr>
        <w:t>4.</w:t>
      </w:r>
      <w:r>
        <w:t xml:space="preserve"> 支持键盘操作：←、→、↓和↑</w:t>
      </w:r>
      <w:r>
        <w:rPr>
          <w:rFonts w:hint="eastAsia"/>
        </w:rPr>
        <w:t>、</w:t>
      </w:r>
      <w:r>
        <w:t>Page</w:t>
      </w:r>
      <w:r>
        <w:rPr>
          <w:rFonts w:hint="eastAsia"/>
        </w:rPr>
        <w:t xml:space="preserve"> </w:t>
      </w:r>
      <w:r>
        <w:t>Down/Page Up 翻页，以及类型按键（参见</w:t>
      </w:r>
      <w:r>
        <w:rPr>
          <w:rFonts w:hint="eastAsia"/>
        </w:rPr>
        <w:t>心搏类型的说明）。</w:t>
      </w:r>
    </w:p>
    <w:p>
      <w:pPr>
        <w:ind w:firstLine="0" w:firstLineChars="0"/>
      </w:pPr>
      <w:r>
        <w:rPr>
          <w:rFonts w:hint="eastAsia"/>
        </w:rPr>
        <w:t>5.</w:t>
      </w:r>
      <w:r>
        <w:t xml:space="preserve"> 鼠标左键单击所属范围区域，可以使它成为活</w:t>
      </w:r>
      <w:r>
        <w:rPr>
          <w:rFonts w:hint="eastAsia"/>
        </w:rPr>
        <w:t>动状态。活动状态时，光标颜色为红色。</w:t>
      </w:r>
    </w:p>
    <w:p>
      <w:pPr>
        <w:ind w:firstLine="0" w:firstLineChars="0"/>
      </w:pPr>
      <w:r>
        <w:rPr>
          <w:rFonts w:hint="eastAsia"/>
        </w:rPr>
        <w:t>6.</w:t>
      </w:r>
      <w:r>
        <w:t xml:space="preserve"> 可用鼠标拖拉选择心搏。</w:t>
      </w:r>
    </w:p>
    <w:p>
      <w:pPr>
        <w:ind w:firstLine="0" w:firstLineChars="0"/>
      </w:pPr>
      <w:r>
        <w:rPr>
          <w:rFonts w:hint="eastAsia"/>
        </w:rPr>
        <w:t>7.</w:t>
      </w:r>
      <w:r>
        <w:t xml:space="preserve"> 单击鼠标右键可以弹出类型列表用于修改选中</w:t>
      </w:r>
      <w:r>
        <w:rPr>
          <w:rFonts w:hint="eastAsia"/>
        </w:rPr>
        <w:t>心搏的类型。</w:t>
      </w:r>
    </w:p>
    <w:p>
      <w:pPr>
        <w:ind w:firstLine="0" w:firstLineChars="0"/>
      </w:pPr>
      <w:r>
        <w:rPr>
          <w:rFonts w:hint="eastAsia"/>
        </w:rPr>
        <w:t>8.</w:t>
      </w:r>
      <w:r>
        <w:t xml:space="preserve"> 支持鼠标滚轮翻页。</w:t>
      </w:r>
    </w:p>
    <w:p>
      <w:pPr>
        <w:ind w:firstLine="0" w:firstLineChars="0"/>
        <w:rPr>
          <w:b/>
          <w:bCs/>
        </w:rPr>
      </w:pPr>
      <w:r>
        <w:rPr>
          <w:rFonts w:hint="eastAsia"/>
          <w:b/>
          <w:bCs/>
        </w:rPr>
        <w:t>区域2</w:t>
      </w:r>
      <w:r>
        <w:rPr>
          <w:b/>
          <w:bCs/>
        </w:rPr>
        <w:t>：心电缩略图</w:t>
      </w:r>
    </w:p>
    <w:p>
      <w:pPr>
        <w:ind w:firstLine="0" w:firstLineChars="0"/>
      </w:pPr>
      <w:r>
        <w:rPr>
          <w:rFonts w:hint="eastAsia"/>
        </w:rPr>
        <w:t>1.</w:t>
      </w:r>
      <w:r>
        <w:t xml:space="preserve"> </w:t>
      </w:r>
      <w:r>
        <w:rPr>
          <w:rFonts w:hint="eastAsia"/>
        </w:rPr>
        <w:t>对应显示“心搏显示区”光标所在列所有心搏的心电缩略图。</w:t>
      </w:r>
    </w:p>
    <w:p>
      <w:pPr>
        <w:ind w:firstLine="0" w:firstLineChars="0"/>
      </w:pPr>
      <w:r>
        <w:rPr>
          <w:rFonts w:hint="eastAsia"/>
        </w:rPr>
        <w:t>2.</w:t>
      </w:r>
      <w:r>
        <w:t xml:space="preserve"> 对应心搏居中显示。</w:t>
      </w:r>
    </w:p>
    <w:p>
      <w:pPr>
        <w:pStyle w:val="4"/>
        <w:ind w:firstLine="0" w:firstLineChars="0"/>
      </w:pPr>
      <w:bookmarkStart w:id="1001" w:name="_Toc13624"/>
      <w:bookmarkStart w:id="1002" w:name="_Toc16727"/>
      <w:bookmarkStart w:id="1003" w:name="_Toc282"/>
      <w:bookmarkStart w:id="1004" w:name="_Toc28660"/>
      <w:bookmarkStart w:id="1005" w:name="_Toc5215"/>
      <w:bookmarkStart w:id="1006" w:name="_Toc18544"/>
      <w:bookmarkStart w:id="1007" w:name="_Toc13001"/>
      <w:bookmarkStart w:id="1008" w:name="_Toc18569"/>
      <w:bookmarkStart w:id="1009" w:name="_Toc7746"/>
      <w:bookmarkStart w:id="1010" w:name="_Toc12117"/>
      <w:bookmarkStart w:id="1011" w:name="_Toc11350"/>
      <w:bookmarkStart w:id="1012" w:name="_Toc6019"/>
      <w:bookmarkStart w:id="1013" w:name="_Toc14088"/>
      <w:bookmarkStart w:id="1014" w:name="_Toc13557"/>
      <w:bookmarkStart w:id="1015" w:name="_Toc38631386"/>
      <w:bookmarkStart w:id="1016" w:name="_Toc26633"/>
      <w:bookmarkStart w:id="1017" w:name="_Toc40880755"/>
      <w:bookmarkStart w:id="1018" w:name="_Toc9521"/>
      <w:bookmarkStart w:id="1019" w:name="_Toc24694"/>
      <w:bookmarkStart w:id="1020" w:name="_Toc1140"/>
      <w:bookmarkStart w:id="1021" w:name="_Toc26295"/>
      <w:bookmarkStart w:id="1022" w:name="_Toc5102"/>
      <w:bookmarkStart w:id="1023" w:name="_Toc18208"/>
      <w:bookmarkStart w:id="1024" w:name="_Toc14499"/>
      <w:bookmarkStart w:id="1025" w:name="_Toc25232"/>
      <w:bookmarkStart w:id="1026" w:name="_Toc16902"/>
      <w:bookmarkStart w:id="1027" w:name="_Toc17761"/>
      <w:bookmarkStart w:id="1028" w:name="_Toc3359"/>
      <w:r>
        <w:rPr>
          <w:rFonts w:hint="eastAsia"/>
        </w:rPr>
        <w:t>5.3.10 散点图</w:t>
      </w:r>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pPr>
        <w:ind w:firstLine="480" w:firstLineChars="0"/>
      </w:pPr>
      <w:r>
        <w:rPr>
          <w:rFonts w:hint="eastAsia"/>
        </w:rPr>
        <w:t>点击“散点图”可以打开心搏散点图窗口，如下图：</w:t>
      </w:r>
    </w:p>
    <w:p>
      <w:pPr>
        <w:ind w:firstLine="480"/>
        <w:rPr>
          <w:rFonts w:ascii="宋体" w:cs="宋体"/>
          <w:kern w:val="0"/>
          <w:szCs w:val="21"/>
        </w:rPr>
      </w:pPr>
      <w:r>
        <mc:AlternateContent>
          <mc:Choice Requires="wpg">
            <w:drawing>
              <wp:anchor distT="0" distB="0" distL="114935" distR="114935" simplePos="0" relativeHeight="251667456" behindDoc="0" locked="0" layoutInCell="1" allowOverlap="1">
                <wp:simplePos x="0" y="0"/>
                <wp:positionH relativeFrom="column">
                  <wp:posOffset>5715</wp:posOffset>
                </wp:positionH>
                <wp:positionV relativeFrom="paragraph">
                  <wp:posOffset>58420</wp:posOffset>
                </wp:positionV>
                <wp:extent cx="5250180" cy="2849880"/>
                <wp:effectExtent l="0" t="0" r="7620" b="7620"/>
                <wp:wrapSquare wrapText="bothSides"/>
                <wp:docPr id="78" name="组合 78"/>
                <wp:cNvGraphicFramePr/>
                <a:graphic xmlns:a="http://schemas.openxmlformats.org/drawingml/2006/main">
                  <a:graphicData uri="http://schemas.microsoft.com/office/word/2010/wordprocessingGroup">
                    <wpg:wgp>
                      <wpg:cNvGrpSpPr/>
                      <wpg:grpSpPr>
                        <a:xfrm>
                          <a:off x="0" y="0"/>
                          <a:ext cx="5250180" cy="2849880"/>
                          <a:chOff x="2430" y="569770"/>
                          <a:chExt cx="8268" cy="4488"/>
                        </a:xfrm>
                      </wpg:grpSpPr>
                      <pic:pic xmlns:pic="http://schemas.openxmlformats.org/drawingml/2006/picture">
                        <pic:nvPicPr>
                          <pic:cNvPr id="11" name="图片 11" descr="D:\work\HolterSystem\文档\注册\送检\最新文件\图片\脱敏文件\006、散点图-已脱敏.PNG006、散点图-已脱敏"/>
                          <pic:cNvPicPr>
                            <a:picLocks noChangeAspect="1"/>
                          </pic:cNvPicPr>
                        </pic:nvPicPr>
                        <pic:blipFill>
                          <a:blip r:embed="rId47"/>
                          <a:srcRect/>
                          <a:stretch>
                            <a:fillRect/>
                          </a:stretch>
                        </pic:blipFill>
                        <pic:spPr>
                          <a:xfrm>
                            <a:off x="2430" y="569770"/>
                            <a:ext cx="8269" cy="4488"/>
                          </a:xfrm>
                          <a:prstGeom prst="rect">
                            <a:avLst/>
                          </a:prstGeom>
                        </pic:spPr>
                      </pic:pic>
                      <pic:pic xmlns:pic="http://schemas.openxmlformats.org/drawingml/2006/picture">
                        <pic:nvPicPr>
                          <pic:cNvPr id="70" name="图片 70" descr="圈1"/>
                          <pic:cNvPicPr>
                            <a:picLocks noChangeAspect="1"/>
                          </pic:cNvPicPr>
                        </pic:nvPicPr>
                        <pic:blipFill>
                          <a:blip r:embed="rId17"/>
                          <a:stretch>
                            <a:fillRect/>
                          </a:stretch>
                        </pic:blipFill>
                        <pic:spPr>
                          <a:xfrm>
                            <a:off x="4757" y="569862"/>
                            <a:ext cx="406" cy="406"/>
                          </a:xfrm>
                          <a:prstGeom prst="rect">
                            <a:avLst/>
                          </a:prstGeom>
                        </pic:spPr>
                      </pic:pic>
                      <pic:pic xmlns:pic="http://schemas.openxmlformats.org/drawingml/2006/picture">
                        <pic:nvPicPr>
                          <pic:cNvPr id="75" name="图片 75" descr="D:\work\HolterSystem\文档\注册\送检\最新文件\图片\圈12345\透明\圈2.png圈2"/>
                          <pic:cNvPicPr>
                            <a:picLocks noChangeAspect="1"/>
                          </pic:cNvPicPr>
                        </pic:nvPicPr>
                        <pic:blipFill>
                          <a:blip r:embed="rId18"/>
                          <a:srcRect/>
                          <a:stretch>
                            <a:fillRect/>
                          </a:stretch>
                        </pic:blipFill>
                        <pic:spPr>
                          <a:xfrm>
                            <a:off x="3957" y="570967"/>
                            <a:ext cx="405" cy="406"/>
                          </a:xfrm>
                          <a:prstGeom prst="rect">
                            <a:avLst/>
                          </a:prstGeom>
                        </pic:spPr>
                      </pic:pic>
                      <pic:pic xmlns:pic="http://schemas.openxmlformats.org/drawingml/2006/picture">
                        <pic:nvPicPr>
                          <pic:cNvPr id="76" name="图片 76" descr="D:\work\HolterSystem\文档\注册\送检\最新文件\图片\圈12345\透明\圈3.png圈3"/>
                          <pic:cNvPicPr>
                            <a:picLocks noChangeAspect="1"/>
                          </pic:cNvPicPr>
                        </pic:nvPicPr>
                        <pic:blipFill>
                          <a:blip r:embed="rId43"/>
                          <a:srcRect/>
                          <a:stretch>
                            <a:fillRect/>
                          </a:stretch>
                        </pic:blipFill>
                        <pic:spPr>
                          <a:xfrm>
                            <a:off x="7581" y="570810"/>
                            <a:ext cx="405" cy="406"/>
                          </a:xfrm>
                          <a:prstGeom prst="rect">
                            <a:avLst/>
                          </a:prstGeom>
                        </pic:spPr>
                      </pic:pic>
                      <pic:pic xmlns:pic="http://schemas.openxmlformats.org/drawingml/2006/picture">
                        <pic:nvPicPr>
                          <pic:cNvPr id="77" name="图片 77" descr="D:\work\HolterSystem\文档\注册\送检\最新文件\图片\圈12345\透明\圈4.png圈4"/>
                          <pic:cNvPicPr>
                            <a:picLocks noChangeAspect="1"/>
                          </pic:cNvPicPr>
                        </pic:nvPicPr>
                        <pic:blipFill>
                          <a:blip r:embed="rId45"/>
                          <a:srcRect/>
                          <a:stretch>
                            <a:fillRect/>
                          </a:stretch>
                        </pic:blipFill>
                        <pic:spPr>
                          <a:xfrm>
                            <a:off x="5915" y="573070"/>
                            <a:ext cx="405" cy="406"/>
                          </a:xfrm>
                          <a:prstGeom prst="rect">
                            <a:avLst/>
                          </a:prstGeom>
                        </pic:spPr>
                      </pic:pic>
                    </wpg:wgp>
                  </a:graphicData>
                </a:graphic>
              </wp:anchor>
            </w:drawing>
          </mc:Choice>
          <mc:Fallback>
            <w:pict>
              <v:group id="_x0000_s1026" o:spid="_x0000_s1026" o:spt="203" style="position:absolute;left:0pt;margin-left:0.45pt;margin-top:4.6pt;height:224.4pt;width:413.4pt;mso-wrap-distance-bottom:0pt;mso-wrap-distance-left:9.05pt;mso-wrap-distance-right:9.05pt;mso-wrap-distance-top:0pt;z-index:251667456;mso-width-relative:page;mso-height-relative:page;" coordorigin="2430,569770" coordsize="8268,4488" o:gfxdata="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">
                <o:lock v:ext="edit" aspectratio="f"/>
                <v:shape id="_x0000_s1026" o:spid="_x0000_s1026" o:spt="75" alt="D:\work\HolterSystem\文档\注册\送检\最新文件\图片\脱敏文件\006、散点图-已脱敏.PNG006、散点图-已脱敏" type="#_x0000_t75" style="position:absolute;left:2430;top:569770;height:4488;width:8269;" filled="f" o:preferrelative="t" stroked="f" coordsize="21600,21600" o:gfxdata="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J1WugAAANsA&#10;AAAPAAAAAAAAAAEAIAAAACIAAABkcnMvZG93bnJldi54bWxQSwECFAAUAAAACACHTuJAMy8FnjsA&#10;AAA5AAAAEAAAAAAAAAABACAAAAAJAQAAZHJzL3NoYXBleG1sLnhtbFBLBQYAAAAABgAGAFsBAACz&#10;AwAAAAA=&#10;">
                  <v:fill on="f" focussize="0,0"/>
                  <v:stroke on="f"/>
                  <v:imagedata r:id="rId47" o:title=""/>
                  <o:lock v:ext="edit" aspectratio="t"/>
                </v:shape>
                <v:shape id="_x0000_s1026" o:spid="_x0000_s1026" o:spt="75" alt="圈1" type="#_x0000_t75" style="position:absolute;left:4757;top:569862;height:406;width:406;" filled="f" o:preferrelative="t" stroked="f" coordsize="21600,21600" o:gfxdata="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qf3MBtAAAANsAAAAPAAAA&#10;AAAAAAEAIAAAACIAAABkcnMvZG93bnJldi54bWxQSwECFAAUAAAACACHTuJAMy8FnjsAAAA5AAAA&#10;EAAAAAAAAAABACAAAAADAQAAZHJzL3NoYXBleG1sLnhtbFBLBQYAAAAABgAGAFsBAACtAwAAAAA=&#10;">
                  <v:fill on="f" focussize="0,0"/>
                  <v:stroke on="f"/>
                  <v:imagedata r:id="rId17" o:title=""/>
                  <o:lock v:ext="edit" aspectratio="t"/>
                </v:shape>
                <v:shape id="_x0000_s1026" o:spid="_x0000_s1026" o:spt="75" alt="D:\work\HolterSystem\文档\注册\送检\最新文件\图片\圈12345\透明\圈2.png圈2" type="#_x0000_t75" style="position:absolute;left:3957;top:570967;height:406;width:405;" filled="f" o:preferrelative="t" stroked="f" coordsize="21600,21600" o:gfxdata="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Pt66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7581;top:570810;height:406;width:405;" filled="f" o:preferrelative="t" stroked="f" coordsize="21600,21600" o:gfxdata="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v1D6/&#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5915;top:573070;height:406;width:405;" filled="f" o:preferrelative="t" stroked="f" coordsize="21600,21600" o:gfxdata="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5/iSbsAAADb&#10;AAAADwAAAAAAAAABACAAAAAiAAAAZHJzL2Rvd25yZXYueG1sUEsBAhQAFAAAAAgAh07iQDMvBZ47&#10;AAAAOQAAABAAAAAAAAAAAQAgAAAACgEAAGRycy9zaGFwZXhtbC54bWxQSwUGAAAAAAYABgBbAQAA&#10;tAMAAAAA&#10;">
                  <v:fill on="f" focussize="0,0"/>
                  <v:stroke on="f"/>
                  <v:imagedata r:id="rId45" o:title=""/>
                  <o:lock v:ext="edit" aspectratio="t"/>
                </v:shape>
                <w10:wrap type="square"/>
              </v:group>
            </w:pict>
          </mc:Fallback>
        </mc:AlternateContent>
      </w:r>
      <w:r>
        <w:rPr>
          <w:rFonts w:hint="eastAsia" w:ascii="宋体" w:cs="宋体"/>
          <w:kern w:val="0"/>
          <w:szCs w:val="21"/>
        </w:rPr>
        <w:t>该窗口界面说明如下：</w:t>
      </w:r>
    </w:p>
    <w:p>
      <w:pPr>
        <w:ind w:firstLine="0" w:firstLineChars="0"/>
        <w:rPr>
          <w:rFonts w:ascii="宋体" w:cs="宋体"/>
          <w:b/>
          <w:bCs/>
          <w:kern w:val="0"/>
          <w:szCs w:val="21"/>
        </w:rPr>
      </w:pPr>
      <w:r>
        <w:rPr>
          <w:rFonts w:hint="eastAsia" w:ascii="宋体" w:cs="宋体"/>
          <w:b/>
          <w:bCs/>
          <w:kern w:val="0"/>
          <w:szCs w:val="21"/>
        </w:rPr>
        <w:t>区域1：散点图类型和放大/缩小</w:t>
      </w:r>
    </w:p>
    <w:p>
      <w:pPr>
        <w:ind w:firstLine="480"/>
        <w:rPr>
          <w:rFonts w:ascii="宋体" w:cs="宋体"/>
          <w:kern w:val="0"/>
          <w:szCs w:val="21"/>
        </w:rPr>
      </w:pPr>
      <w:r>
        <w:rPr>
          <w:rFonts w:hint="eastAsia" w:ascii="宋体" w:cs="宋体"/>
          <w:kern w:val="0"/>
          <w:szCs w:val="21"/>
        </w:rPr>
        <w:t>在散点图模式下，类型包括：正常、室性、室上性、常间期、停搏、房颤、伪差。</w:t>
      </w:r>
    </w:p>
    <w:p>
      <w:pPr>
        <w:ind w:firstLine="0" w:firstLineChars="0"/>
        <w:rPr>
          <w:rFonts w:ascii="宋体" w:cs="宋体"/>
          <w:kern w:val="0"/>
          <w:szCs w:val="21"/>
        </w:rPr>
      </w:pPr>
      <w:r>
        <w:rPr>
          <w:rFonts w:hint="eastAsia" w:ascii="宋体" w:cs="宋体"/>
          <w:kern w:val="0"/>
          <w:szCs w:val="21"/>
        </w:rPr>
        <w:t>根据横坐标范围</w:t>
      </w:r>
      <w:r>
        <w:rPr>
          <w:rFonts w:ascii="宋体" w:cs="宋体"/>
          <w:kern w:val="0"/>
          <w:szCs w:val="21"/>
        </w:rPr>
        <w:t>,可以选择以下设置</w:t>
      </w:r>
      <w:r>
        <w:rPr>
          <w:rFonts w:hint="eastAsia" w:ascii="宋体" w:cs="宋体"/>
          <w:kern w:val="0"/>
          <w:szCs w:val="21"/>
        </w:rPr>
        <w:t>：</w:t>
      </w:r>
    </w:p>
    <w:p>
      <w:pPr>
        <w:ind w:firstLine="0" w:firstLineChars="0"/>
        <w:rPr>
          <w:rFonts w:ascii="宋体" w:cs="宋体"/>
          <w:kern w:val="0"/>
          <w:szCs w:val="21"/>
        </w:rPr>
      </w:pPr>
      <w:r>
        <w:rPr>
          <w:rFonts w:hint="eastAsia" w:ascii="宋体" w:cs="宋体"/>
          <w:kern w:val="0"/>
          <w:szCs w:val="21"/>
        </w:rPr>
        <w:t>1、</w:t>
      </w:r>
      <w:r>
        <w:rPr>
          <w:rFonts w:ascii="宋体" w:cs="宋体"/>
          <w:kern w:val="0"/>
          <w:szCs w:val="21"/>
        </w:rPr>
        <w:t>0—1.0(ms)</w:t>
      </w:r>
    </w:p>
    <w:p>
      <w:pPr>
        <w:ind w:firstLine="0" w:firstLineChars="0"/>
        <w:rPr>
          <w:rFonts w:ascii="宋体" w:cs="宋体"/>
          <w:kern w:val="0"/>
          <w:szCs w:val="21"/>
        </w:rPr>
      </w:pPr>
      <w:r>
        <w:rPr>
          <w:rFonts w:hint="eastAsia" w:ascii="宋体" w:cs="宋体"/>
          <w:kern w:val="0"/>
          <w:szCs w:val="21"/>
        </w:rPr>
        <w:t>2、</w:t>
      </w:r>
      <w:r>
        <w:rPr>
          <w:rFonts w:ascii="宋体" w:cs="宋体"/>
          <w:kern w:val="0"/>
          <w:szCs w:val="21"/>
        </w:rPr>
        <w:t>0—2.0(ms)</w:t>
      </w:r>
    </w:p>
    <w:p>
      <w:pPr>
        <w:ind w:firstLine="0" w:firstLineChars="0"/>
        <w:rPr>
          <w:rFonts w:ascii="宋体" w:cs="宋体"/>
          <w:kern w:val="0"/>
          <w:szCs w:val="21"/>
        </w:rPr>
      </w:pPr>
      <w:r>
        <w:rPr>
          <w:rFonts w:hint="eastAsia" w:ascii="宋体" w:cs="宋体"/>
          <w:kern w:val="0"/>
          <w:szCs w:val="21"/>
        </w:rPr>
        <w:t>3、</w:t>
      </w:r>
      <w:r>
        <w:rPr>
          <w:rFonts w:ascii="宋体" w:cs="宋体"/>
          <w:kern w:val="0"/>
          <w:szCs w:val="21"/>
        </w:rPr>
        <w:t>0—4.0(ms)</w:t>
      </w:r>
    </w:p>
    <w:p>
      <w:pPr>
        <w:ind w:firstLine="0" w:firstLineChars="0"/>
        <w:rPr>
          <w:rFonts w:ascii="宋体" w:cs="宋体"/>
          <w:b/>
          <w:bCs/>
          <w:kern w:val="0"/>
          <w:szCs w:val="21"/>
        </w:rPr>
      </w:pPr>
      <w:r>
        <w:rPr>
          <w:rFonts w:hint="eastAsia" w:ascii="宋体" w:cs="宋体"/>
          <w:b/>
          <w:bCs/>
          <w:kern w:val="0"/>
          <w:szCs w:val="21"/>
        </w:rPr>
        <w:t>区域2：散点图</w:t>
      </w:r>
    </w:p>
    <w:p>
      <w:pPr>
        <w:ind w:firstLine="0" w:firstLineChars="0"/>
        <w:rPr>
          <w:rFonts w:ascii="宋体" w:cs="宋体"/>
          <w:kern w:val="0"/>
          <w:szCs w:val="21"/>
        </w:rPr>
      </w:pPr>
      <w:r>
        <w:rPr>
          <w:rFonts w:hint="eastAsia" w:ascii="宋体" w:cs="宋体"/>
          <w:kern w:val="0"/>
          <w:szCs w:val="21"/>
        </w:rPr>
        <w:t>用鼠标圈选坐标轴上的点，</w:t>
      </w:r>
      <w:r>
        <w:rPr>
          <w:rFonts w:ascii="宋体" w:cs="宋体"/>
          <w:kern w:val="0"/>
          <w:szCs w:val="21"/>
        </w:rPr>
        <w:t>选取的心搏将在区域3 显示</w:t>
      </w:r>
    </w:p>
    <w:p>
      <w:pPr>
        <w:ind w:firstLine="0" w:firstLineChars="0"/>
        <w:rPr>
          <w:rFonts w:ascii="宋体" w:cs="宋体"/>
          <w:b/>
          <w:bCs/>
          <w:kern w:val="0"/>
          <w:szCs w:val="21"/>
        </w:rPr>
      </w:pPr>
      <w:r>
        <w:rPr>
          <w:rFonts w:hint="eastAsia" w:ascii="宋体" w:cs="宋体"/>
          <w:b/>
          <w:bCs/>
          <w:kern w:val="0"/>
          <w:szCs w:val="21"/>
        </w:rPr>
        <w:t>区域3：心搏编辑区</w:t>
      </w:r>
    </w:p>
    <w:p>
      <w:pPr>
        <w:ind w:firstLine="0" w:firstLineChars="0"/>
        <w:rPr>
          <w:rFonts w:ascii="宋体" w:cs="宋体"/>
          <w:kern w:val="0"/>
          <w:szCs w:val="21"/>
        </w:rPr>
      </w:pPr>
      <w:r>
        <w:rPr>
          <w:rFonts w:hint="eastAsia" w:ascii="宋体" w:cs="宋体"/>
          <w:kern w:val="0"/>
          <w:szCs w:val="21"/>
        </w:rPr>
        <w:t>可以选择导联进行显示。</w:t>
      </w:r>
    </w:p>
    <w:p>
      <w:pPr>
        <w:ind w:firstLine="0" w:firstLineChars="0"/>
        <w:rPr>
          <w:rFonts w:ascii="宋体" w:cs="宋体"/>
          <w:kern w:val="0"/>
          <w:szCs w:val="21"/>
        </w:rPr>
      </w:pPr>
      <w:r>
        <w:rPr>
          <w:rFonts w:hint="eastAsia" w:ascii="宋体" w:cs="宋体"/>
          <w:kern w:val="0"/>
          <w:szCs w:val="21"/>
        </w:rPr>
        <w:t>用鼠标单击或拖拉选择单个或者多个心搏。</w:t>
      </w:r>
    </w:p>
    <w:p>
      <w:pPr>
        <w:ind w:firstLine="0" w:firstLineChars="0"/>
        <w:rPr>
          <w:rFonts w:ascii="宋体" w:cs="宋体"/>
          <w:kern w:val="0"/>
          <w:szCs w:val="21"/>
        </w:rPr>
      </w:pPr>
      <w:r>
        <w:rPr>
          <w:rFonts w:hint="eastAsia" w:ascii="宋体" w:cs="宋体"/>
          <w:kern w:val="0"/>
          <w:szCs w:val="21"/>
        </w:rPr>
        <w:t>在心电图片段上单击鼠标心电图编辑窗联动。</w:t>
      </w:r>
    </w:p>
    <w:p>
      <w:pPr>
        <w:ind w:firstLine="0" w:firstLineChars="0"/>
        <w:rPr>
          <w:rFonts w:ascii="宋体" w:cs="宋体"/>
          <w:kern w:val="0"/>
          <w:szCs w:val="21"/>
        </w:rPr>
      </w:pPr>
      <w:r>
        <w:rPr>
          <w:rFonts w:hint="eastAsia" w:ascii="宋体" w:cs="宋体"/>
          <w:kern w:val="0"/>
          <w:szCs w:val="21"/>
        </w:rPr>
        <w:t>单击鼠标右键可以进行心搏类型修改。</w:t>
      </w:r>
    </w:p>
    <w:p>
      <w:pPr>
        <w:ind w:firstLine="0" w:firstLineChars="0"/>
        <w:rPr>
          <w:b/>
          <w:bCs/>
        </w:rPr>
      </w:pPr>
      <w:r>
        <w:rPr>
          <w:rFonts w:hint="eastAsia" w:ascii="宋体" w:cs="宋体"/>
          <w:b/>
          <w:bCs/>
          <w:kern w:val="0"/>
          <w:szCs w:val="21"/>
        </w:rPr>
        <w:t>区域4：通用心电图编辑窗口</w:t>
      </w:r>
    </w:p>
    <w:p>
      <w:pPr>
        <w:ind w:firstLine="0" w:firstLineChars="0"/>
      </w:pPr>
      <w:r>
        <w:rPr>
          <w:rFonts w:hint="eastAsia"/>
        </w:rPr>
        <w:t>详细操作请参阅</w:t>
      </w:r>
      <w:r>
        <w:t xml:space="preserve"> </w:t>
      </w:r>
      <w:r>
        <w:rPr>
          <w:rFonts w:hint="eastAsia"/>
        </w:rPr>
        <w:t>“</w:t>
      </w:r>
      <w:r>
        <w:t>通用心电图编辑窗口</w:t>
      </w:r>
      <w:r>
        <w:rPr>
          <w:rFonts w:hint="eastAsia"/>
        </w:rPr>
        <w:t>”</w:t>
      </w:r>
      <w:r>
        <w:t>章</w:t>
      </w:r>
      <w:r>
        <w:rPr>
          <w:rFonts w:hint="eastAsia"/>
        </w:rPr>
        <w:t>节。</w:t>
      </w:r>
    </w:p>
    <w:p>
      <w:pPr>
        <w:pStyle w:val="3"/>
        <w:ind w:firstLine="0" w:firstLineChars="0"/>
        <w:jc w:val="left"/>
      </w:pPr>
      <w:bookmarkStart w:id="1029" w:name="_Toc25493"/>
      <w:bookmarkStart w:id="1030" w:name="_Toc40880756"/>
      <w:bookmarkStart w:id="1031" w:name="_Toc7862"/>
      <w:bookmarkStart w:id="1032" w:name="_Toc8737"/>
      <w:bookmarkStart w:id="1033" w:name="_Toc12099"/>
      <w:bookmarkStart w:id="1034" w:name="_Toc23537"/>
      <w:bookmarkStart w:id="1035" w:name="_Toc27879"/>
      <w:bookmarkStart w:id="1036" w:name="_Toc29235"/>
      <w:bookmarkStart w:id="1037" w:name="_Toc12228"/>
      <w:bookmarkStart w:id="1038" w:name="_Toc6021"/>
      <w:bookmarkStart w:id="1039" w:name="_Toc15095"/>
      <w:bookmarkStart w:id="1040" w:name="_Toc25168"/>
      <w:bookmarkStart w:id="1041" w:name="_Toc19357"/>
      <w:bookmarkStart w:id="1042" w:name="_Toc775"/>
      <w:bookmarkStart w:id="1043" w:name="_Toc7494"/>
      <w:bookmarkStart w:id="1044" w:name="_Toc10976"/>
      <w:bookmarkStart w:id="1045" w:name="_Toc30887"/>
      <w:bookmarkStart w:id="1046" w:name="_Toc8809"/>
      <w:bookmarkStart w:id="1047" w:name="_Toc20534"/>
      <w:bookmarkStart w:id="1048" w:name="_Toc32030"/>
      <w:bookmarkStart w:id="1049" w:name="_Toc21954"/>
      <w:bookmarkStart w:id="1050" w:name="_Toc21068"/>
      <w:bookmarkStart w:id="1051" w:name="_Toc7265"/>
      <w:bookmarkStart w:id="1052" w:name="_Toc15674"/>
      <w:bookmarkStart w:id="1053" w:name="_Toc32683"/>
      <w:bookmarkStart w:id="1054" w:name="_Toc5530"/>
      <w:bookmarkStart w:id="1055" w:name="_Toc7032"/>
      <w:bookmarkStart w:id="1056" w:name="_Toc38631387"/>
      <w:r>
        <w:t>5</w:t>
      </w:r>
      <w:r>
        <w:rPr>
          <w:rFonts w:hint="eastAsia"/>
        </w:rPr>
        <w:t>.4</w:t>
      </w:r>
      <w:r>
        <w:t xml:space="preserve"> </w:t>
      </w:r>
      <w:r>
        <w:rPr>
          <w:rFonts w:hint="eastAsia"/>
        </w:rPr>
        <w:t>事件统计</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pPr>
        <w:ind w:firstLine="0" w:firstLineChars="0"/>
      </w:pPr>
      <w:r>
        <w:rPr>
          <w:rFonts w:hint="eastAsia"/>
        </w:rPr>
        <w:t>在本功能页面可以检阅、修改、删除病例中的所有异常事件。</w:t>
      </w:r>
    </w:p>
    <w:p>
      <w:pPr>
        <w:pStyle w:val="4"/>
        <w:spacing w:line="416" w:lineRule="auto"/>
        <w:ind w:firstLine="0" w:firstLineChars="0"/>
      </w:pPr>
      <w:bookmarkStart w:id="1057" w:name="_Toc31694"/>
      <w:bookmarkStart w:id="1058" w:name="_Toc20742"/>
      <w:bookmarkStart w:id="1059" w:name="_Toc5321"/>
      <w:bookmarkStart w:id="1060" w:name="_Toc31521"/>
      <w:bookmarkStart w:id="1061" w:name="_Toc5031"/>
      <w:bookmarkStart w:id="1062" w:name="_Toc11833"/>
      <w:bookmarkStart w:id="1063" w:name="_Toc9545"/>
      <w:r>
        <w:rPr>
          <w:rFonts w:hint="eastAsia"/>
        </w:rPr>
        <mc:AlternateContent>
          <mc:Choice Requires="wpg">
            <w:drawing>
              <wp:anchor distT="0" distB="0" distL="114935" distR="114935" simplePos="0" relativeHeight="251668480" behindDoc="0" locked="0" layoutInCell="1" allowOverlap="1">
                <wp:simplePos x="0" y="0"/>
                <wp:positionH relativeFrom="column">
                  <wp:posOffset>3810</wp:posOffset>
                </wp:positionH>
                <wp:positionV relativeFrom="paragraph">
                  <wp:posOffset>130175</wp:posOffset>
                </wp:positionV>
                <wp:extent cx="5249545" cy="2849245"/>
                <wp:effectExtent l="0" t="0" r="8255" b="8255"/>
                <wp:wrapSquare wrapText="bothSides"/>
                <wp:docPr id="90" name="组合 90"/>
                <wp:cNvGraphicFramePr/>
                <a:graphic xmlns:a="http://schemas.openxmlformats.org/drawingml/2006/main">
                  <a:graphicData uri="http://schemas.microsoft.com/office/word/2010/wordprocessingGroup">
                    <wpg:wgp>
                      <wpg:cNvGrpSpPr/>
                      <wpg:grpSpPr>
                        <a:xfrm>
                          <a:off x="0" y="0"/>
                          <a:ext cx="5249545" cy="2849245"/>
                          <a:chOff x="2427" y="586919"/>
                          <a:chExt cx="8267" cy="4487"/>
                        </a:xfrm>
                      </wpg:grpSpPr>
                      <pic:pic xmlns:pic="http://schemas.openxmlformats.org/drawingml/2006/picture">
                        <pic:nvPicPr>
                          <pic:cNvPr id="12" name="图片 12" descr="D:\work\HolterSystem\文档\注册\送检\最新文件\图片\脱敏文件\008、事件统计-已脱敏.PNG008、事件统计-已脱敏"/>
                          <pic:cNvPicPr>
                            <a:picLocks noChangeAspect="1"/>
                          </pic:cNvPicPr>
                        </pic:nvPicPr>
                        <pic:blipFill>
                          <a:blip r:embed="rId48"/>
                          <a:srcRect/>
                          <a:stretch>
                            <a:fillRect/>
                          </a:stretch>
                        </pic:blipFill>
                        <pic:spPr>
                          <a:xfrm>
                            <a:off x="2427" y="586919"/>
                            <a:ext cx="8267" cy="4487"/>
                          </a:xfrm>
                          <a:prstGeom prst="rect">
                            <a:avLst/>
                          </a:prstGeom>
                        </pic:spPr>
                      </pic:pic>
                      <pic:pic xmlns:pic="http://schemas.openxmlformats.org/drawingml/2006/picture">
                        <pic:nvPicPr>
                          <pic:cNvPr id="83" name="图片 83" descr="圈1"/>
                          <pic:cNvPicPr>
                            <a:picLocks noChangeAspect="1"/>
                          </pic:cNvPicPr>
                        </pic:nvPicPr>
                        <pic:blipFill>
                          <a:blip r:embed="rId17"/>
                          <a:stretch>
                            <a:fillRect/>
                          </a:stretch>
                        </pic:blipFill>
                        <pic:spPr>
                          <a:xfrm>
                            <a:off x="2757" y="588141"/>
                            <a:ext cx="406" cy="406"/>
                          </a:xfrm>
                          <a:prstGeom prst="rect">
                            <a:avLst/>
                          </a:prstGeom>
                        </pic:spPr>
                      </pic:pic>
                      <pic:pic xmlns:pic="http://schemas.openxmlformats.org/drawingml/2006/picture">
                        <pic:nvPicPr>
                          <pic:cNvPr id="87" name="图片 87" descr="D:\work\HolterSystem\文档\注册\送检\最新文件\图片\圈12345\透明\圈2.png圈2"/>
                          <pic:cNvPicPr>
                            <a:picLocks noChangeAspect="1"/>
                          </pic:cNvPicPr>
                        </pic:nvPicPr>
                        <pic:blipFill>
                          <a:blip r:embed="rId18"/>
                          <a:srcRect/>
                          <a:stretch>
                            <a:fillRect/>
                          </a:stretch>
                        </pic:blipFill>
                        <pic:spPr>
                          <a:xfrm>
                            <a:off x="6394" y="587756"/>
                            <a:ext cx="405" cy="406"/>
                          </a:xfrm>
                          <a:prstGeom prst="rect">
                            <a:avLst/>
                          </a:prstGeom>
                        </pic:spPr>
                      </pic:pic>
                      <pic:pic xmlns:pic="http://schemas.openxmlformats.org/drawingml/2006/picture">
                        <pic:nvPicPr>
                          <pic:cNvPr id="88" name="图片 88" descr="D:\work\HolterSystem\文档\注册\送检\最新文件\图片\圈12345\透明\圈3.png圈3"/>
                          <pic:cNvPicPr>
                            <a:picLocks noChangeAspect="1"/>
                          </pic:cNvPicPr>
                        </pic:nvPicPr>
                        <pic:blipFill>
                          <a:blip r:embed="rId43"/>
                          <a:srcRect/>
                          <a:stretch>
                            <a:fillRect/>
                          </a:stretch>
                        </pic:blipFill>
                        <pic:spPr>
                          <a:xfrm>
                            <a:off x="6050" y="588537"/>
                            <a:ext cx="405" cy="406"/>
                          </a:xfrm>
                          <a:prstGeom prst="rect">
                            <a:avLst/>
                          </a:prstGeom>
                        </pic:spPr>
                      </pic:pic>
                      <pic:pic xmlns:pic="http://schemas.openxmlformats.org/drawingml/2006/picture">
                        <pic:nvPicPr>
                          <pic:cNvPr id="89" name="图片 89" descr="D:\work\HolterSystem\文档\注册\送检\最新文件\图片\圈12345\透明\圈4.png圈4"/>
                          <pic:cNvPicPr>
                            <a:picLocks noChangeAspect="1"/>
                          </pic:cNvPicPr>
                        </pic:nvPicPr>
                        <pic:blipFill>
                          <a:blip r:embed="rId47"/>
                          <a:srcRect/>
                          <a:stretch>
                            <a:fillRect/>
                          </a:stretch>
                        </pic:blipFill>
                        <pic:spPr>
                          <a:xfrm>
                            <a:off x="6426" y="590078"/>
                            <a:ext cx="405" cy="406"/>
                          </a:xfrm>
                          <a:prstGeom prst="rect">
                            <a:avLst/>
                          </a:prstGeom>
                        </pic:spPr>
                      </pic:pic>
                    </wpg:wgp>
                  </a:graphicData>
                </a:graphic>
              </wp:anchor>
            </w:drawing>
          </mc:Choice>
          <mc:Fallback>
            <w:pict>
              <v:group id="_x0000_s1026" o:spid="_x0000_s1026" o:spt="203" style="position:absolute;left:0pt;margin-left:0.3pt;margin-top:10.25pt;height:224.35pt;width:413.35pt;mso-wrap-distance-bottom:0pt;mso-wrap-distance-left:9.05pt;mso-wrap-distance-right:9.05pt;mso-wrap-distance-top:0pt;z-index:251668480;mso-width-relative:page;mso-height-relative:page;" coordorigin="2427,586919" coordsize="8267,4487" o:gfxdata="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">
                <o:lock v:ext="edit" aspectratio="f"/>
                <v:shape id="_x0000_s1026" o:spid="_x0000_s1026" o:spt="75" alt="D:\work\HolterSystem\文档\注册\送检\最新文件\图片\脱敏文件\008、事件统计-已脱敏.PNG008、事件统计-已脱敏" type="#_x0000_t75" style="position:absolute;left:2427;top:586919;height:4487;width:8267;" filled="f" o:preferrelative="t" stroked="f" coordsize="21600,21600" o:gfxdata="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gmOWQbUAAADbAAAADwAA&#10;AAAAAAABACAAAAAiAAAAZHJzL2Rvd25yZXYueG1sUEsBAhQAFAAAAAgAh07iQDMvBZ47AAAAOQAA&#10;ABAAAAAAAAAAAQAgAAAABAEAAGRycy9zaGFwZXhtbC54bWxQSwUGAAAAAAYABgBbAQAArgMAAAAA&#10;">
                  <v:fill on="f" focussize="0,0"/>
                  <v:stroke on="f"/>
                  <v:imagedata r:id="rId48" o:title=""/>
                  <o:lock v:ext="edit" aspectratio="t"/>
                </v:shape>
                <v:shape id="_x0000_s1026" o:spid="_x0000_s1026" o:spt="75" alt="圈1" type="#_x0000_t75" style="position:absolute;left:2757;top:588141;height:406;width:406;" filled="f" o:preferrelative="t" stroked="f" coordsize="21600,21600" o:gfxdata="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4nV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394;top:587756;height:406;width:405;" filled="f" o:preferrelative="t" stroked="f" coordsize="21600,21600" o:gfxdata="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Pxl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6050;top:588537;height:406;width:405;" filled="f" o:preferrelative="t" stroked="f" coordsize="21600,21600" o:gfxdata="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plfC8AAAA&#10;2wAAAA8AAAAAAAAAAQAgAAAAIgAAAGRycy9kb3ducmV2LnhtbFBLAQIUABQAAAAIAIdO4kAzLwWe&#10;OwAAADkAAAAQAAAAAAAAAAEAIAAAAAsBAABkcnMvc2hhcGV4bWwueG1sUEsFBgAAAAAGAAYAWwEA&#10;ALUDAAAAAA==&#10;">
                  <v:fill on="f" focussize="0,0"/>
                  <v:stroke on="f"/>
                  <v:imagedata r:id="rId43" o:title=""/>
                  <o:lock v:ext="edit" aspectratio="t"/>
                </v:shape>
                <v:shape id="_x0000_s1026" o:spid="_x0000_s1026" o:spt="75" alt="D:\work\HolterSystem\文档\注册\送检\最新文件\图片\圈12345\透明\圈4.png圈4" type="#_x0000_t75" style="position:absolute;left:6426;top:590078;height:406;width:405;" filled="f" o:preferrelative="t" stroked="f" coordsize="21600,21600" o:gfxdata="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wE174A&#10;AADbAAAADwAAAAAAAAABACAAAAAiAAAAZHJzL2Rvd25yZXYueG1sUEsBAhQAFAAAAAgAh07iQDMv&#10;BZ47AAAAOQAAABAAAAAAAAAAAQAgAAAADQEAAGRycy9zaGFwZXhtbC54bWxQSwUGAAAAAAYABgBb&#10;AQAAtwMAAAAA&#10;">
                  <v:fill on="f" focussize="0,0"/>
                  <v:stroke on="f"/>
                  <v:imagedata r:id="rId47" o:title=""/>
                  <o:lock v:ext="edit" aspectratio="t"/>
                </v:shape>
                <w10:wrap type="square"/>
              </v:group>
            </w:pict>
          </mc:Fallback>
        </mc:AlternateContent>
      </w:r>
      <w:r>
        <w:rPr>
          <w:rFonts w:hint="eastAsia"/>
        </w:rPr>
        <w:t>5.4.1 区域说明</w:t>
      </w:r>
      <w:bookmarkEnd w:id="1057"/>
      <w:bookmarkEnd w:id="1058"/>
      <w:bookmarkEnd w:id="1059"/>
      <w:bookmarkEnd w:id="1060"/>
      <w:bookmarkEnd w:id="1061"/>
      <w:bookmarkEnd w:id="1062"/>
      <w:bookmarkEnd w:id="1063"/>
    </w:p>
    <w:p>
      <w:pPr>
        <w:ind w:firstLine="0" w:firstLineChars="0"/>
        <w:rPr>
          <w:b/>
          <w:bCs/>
        </w:rPr>
      </w:pPr>
      <w:r>
        <w:rPr>
          <w:rFonts w:hint="eastAsia"/>
        </w:rPr>
        <w:t>事件编辑功能界面由以下部分组成：</w:t>
      </w:r>
    </w:p>
    <w:p>
      <w:pPr>
        <w:ind w:firstLine="0" w:firstLineChars="0"/>
        <w:rPr>
          <w:b/>
          <w:bCs/>
        </w:rPr>
      </w:pPr>
      <w:r>
        <w:rPr>
          <w:rFonts w:hint="eastAsia"/>
          <w:b/>
          <w:bCs/>
        </w:rPr>
        <w:t>区域</w:t>
      </w:r>
      <w:r>
        <w:rPr>
          <w:b/>
          <w:bCs/>
        </w:rPr>
        <w:t>1：可用事件列表</w:t>
      </w:r>
    </w:p>
    <w:p>
      <w:pPr>
        <w:ind w:firstLine="0" w:firstLineChars="0"/>
      </w:pPr>
      <w:r>
        <w:rPr>
          <w:rFonts w:hint="eastAsia"/>
        </w:rPr>
        <w:t>1.</w:t>
      </w:r>
      <w:r>
        <w:t xml:space="preserve"> 列出当前病例的所有心律失常事件类型和数</w:t>
      </w:r>
      <w:r>
        <w:rPr>
          <w:rFonts w:hint="eastAsia"/>
        </w:rPr>
        <w:t>量。</w:t>
      </w:r>
    </w:p>
    <w:p>
      <w:pPr>
        <w:ind w:firstLine="0" w:firstLineChars="0"/>
      </w:pPr>
      <w:r>
        <w:rPr>
          <w:rFonts w:hint="eastAsia"/>
        </w:rPr>
        <w:t>2.</w:t>
      </w:r>
      <w:r>
        <w:t xml:space="preserve"> </w:t>
      </w:r>
      <w:r>
        <w:rPr>
          <w:rFonts w:hint="eastAsia"/>
        </w:rPr>
        <w:t>点击“自动”按钮显示软件自动统计的事件类型，点击“手动按钮显示医生手动添加事件的统计列表。</w:t>
      </w:r>
    </w:p>
    <w:p>
      <w:pPr>
        <w:ind w:firstLine="0" w:firstLineChars="0"/>
      </w:pPr>
      <w:r>
        <w:rPr>
          <w:rFonts w:hint="eastAsia"/>
        </w:rPr>
        <w:t>3.</w:t>
      </w:r>
      <w:r>
        <w:t xml:space="preserve"> 选中列表中的项目，其它区域同步跟随更新显</w:t>
      </w:r>
      <w:r>
        <w:rPr>
          <w:rFonts w:hint="eastAsia"/>
        </w:rPr>
        <w:t>示。</w:t>
      </w:r>
    </w:p>
    <w:p>
      <w:pPr>
        <w:ind w:firstLine="0" w:firstLineChars="0"/>
      </w:pPr>
      <w:r>
        <w:rPr>
          <w:rFonts w:hint="eastAsia"/>
        </w:rPr>
        <w:t>4.</w:t>
      </w:r>
      <w:r>
        <w:t xml:space="preserve"> </w:t>
      </w:r>
      <w:r>
        <w:rPr>
          <w:rFonts w:hint="eastAsia"/>
        </w:rPr>
        <w:t>“</w:t>
      </w:r>
      <w:r>
        <w:t>参数设置</w:t>
      </w:r>
      <w:r>
        <w:rPr>
          <w:rFonts w:hint="eastAsia"/>
        </w:rPr>
        <w:t>”</w:t>
      </w:r>
      <w:r>
        <w:t>按钮：设置心律失常分析的参数</w:t>
      </w:r>
      <w:r>
        <w:rPr>
          <w:rFonts w:hint="eastAsia"/>
        </w:rPr>
        <w:t>。</w:t>
      </w:r>
    </w:p>
    <w:p>
      <w:pPr>
        <w:ind w:firstLine="0" w:firstLineChars="0"/>
        <w:rPr>
          <w:b/>
          <w:bCs/>
        </w:rPr>
      </w:pPr>
      <w:r>
        <w:rPr>
          <w:rFonts w:hint="eastAsia"/>
          <w:b/>
          <w:bCs/>
        </w:rPr>
        <w:t>区域</w:t>
      </w:r>
      <w:r>
        <w:rPr>
          <w:b/>
          <w:bCs/>
        </w:rPr>
        <w:t>2：心率趋势图和按时间分布的事件直方图</w:t>
      </w:r>
    </w:p>
    <w:p>
      <w:pPr>
        <w:ind w:firstLine="0" w:firstLineChars="0"/>
      </w:pPr>
      <w:r>
        <w:rPr>
          <w:rFonts w:hint="eastAsia"/>
        </w:rPr>
        <w:t>1.</w:t>
      </w:r>
      <w:r>
        <w:t xml:space="preserve"> </w:t>
      </w:r>
      <w:r>
        <w:rPr>
          <w:rFonts w:hint="eastAsia"/>
        </w:rPr>
        <w:t>心率趋势图：分钟平均心率趋势图。</w:t>
      </w:r>
    </w:p>
    <w:p>
      <w:pPr>
        <w:ind w:firstLine="0" w:firstLineChars="0"/>
      </w:pPr>
      <w:r>
        <w:rPr>
          <w:rFonts w:hint="eastAsia"/>
        </w:rPr>
        <w:t>2.</w:t>
      </w:r>
      <w:r>
        <w:t xml:space="preserve"> 按时间分布的事件直方图。</w:t>
      </w:r>
    </w:p>
    <w:p>
      <w:pPr>
        <w:ind w:firstLine="0" w:firstLineChars="0"/>
      </w:pPr>
      <w:r>
        <w:rPr>
          <w:rFonts w:hint="eastAsia"/>
        </w:rPr>
        <w:t>3.</w:t>
      </w:r>
      <w:r>
        <w:t xml:space="preserve"> </w:t>
      </w:r>
      <w:r>
        <w:rPr>
          <w:rFonts w:hint="eastAsia"/>
        </w:rPr>
        <w:t>趋势图及直方图上可以用鼠标选择在一个时间区间内发生的事件。</w:t>
      </w:r>
    </w:p>
    <w:p>
      <w:pPr>
        <w:ind w:firstLine="0" w:firstLineChars="0"/>
        <w:rPr>
          <w:b/>
          <w:bCs/>
        </w:rPr>
      </w:pPr>
      <w:r>
        <w:rPr>
          <w:rFonts w:hint="eastAsia"/>
          <w:b/>
          <w:bCs/>
        </w:rPr>
        <w:t>区域3</w:t>
      </w:r>
      <w:r>
        <w:rPr>
          <w:b/>
          <w:bCs/>
        </w:rPr>
        <w:t>：事件片段编辑窗</w:t>
      </w:r>
    </w:p>
    <w:p>
      <w:pPr>
        <w:ind w:firstLine="0" w:firstLineChars="0"/>
      </w:pPr>
      <w:r>
        <w:rPr>
          <w:rFonts w:hint="eastAsia"/>
        </w:rPr>
        <w:t>显示当前选择的事件片段图</w:t>
      </w:r>
      <w:r>
        <w:t>(可以在区域</w:t>
      </w:r>
      <w:r>
        <w:rPr>
          <w:rFonts w:hint="eastAsia"/>
        </w:rPr>
        <w:t>1</w:t>
      </w:r>
      <w:r>
        <w:t xml:space="preserve"> 或区</w:t>
      </w:r>
      <w:r>
        <w:rPr>
          <w:rFonts w:hint="eastAsia"/>
        </w:rPr>
        <w:t>域2</w:t>
      </w:r>
      <w:r>
        <w:t xml:space="preserve"> 中用鼠标选择)。</w:t>
      </w:r>
    </w:p>
    <w:p>
      <w:pPr>
        <w:ind w:firstLine="0" w:firstLineChars="0"/>
      </w:pPr>
      <w:r>
        <w:rPr>
          <w:rFonts w:hint="eastAsia"/>
        </w:rPr>
        <w:t>1.</w:t>
      </w:r>
      <w:r>
        <w:t xml:space="preserve"> 操作-保存片段</w:t>
      </w:r>
      <w:r>
        <w:rPr>
          <w:rFonts w:hint="eastAsia"/>
        </w:rPr>
        <w:t>/取消保存</w:t>
      </w:r>
      <w:r>
        <w:t>：保存</w:t>
      </w:r>
      <w:r>
        <w:rPr>
          <w:rFonts w:hint="eastAsia"/>
        </w:rPr>
        <w:t>/取消保存</w:t>
      </w:r>
      <w:r>
        <w:t>当前的片段图。</w:t>
      </w:r>
    </w:p>
    <w:p>
      <w:pPr>
        <w:ind w:firstLine="0" w:firstLineChars="0"/>
      </w:pPr>
      <w:r>
        <w:rPr>
          <w:rFonts w:hint="eastAsia"/>
        </w:rPr>
        <w:t>2.</w:t>
      </w:r>
      <w:r>
        <w:t xml:space="preserve"> 操作-选择导联：改变当前的心电图显示。</w:t>
      </w:r>
    </w:p>
    <w:p>
      <w:pPr>
        <w:ind w:firstLine="0" w:firstLineChars="0"/>
      </w:pPr>
      <w:r>
        <w:rPr>
          <w:rFonts w:hint="eastAsia"/>
        </w:rPr>
        <w:t>3.</w:t>
      </w:r>
      <w:r>
        <w:t xml:space="preserve"> 支持鼠标滚轮翻页。</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自动定位显示当前事件的心电图。</w:t>
      </w:r>
    </w:p>
    <w:p>
      <w:pPr>
        <w:ind w:firstLine="0" w:firstLineChars="0"/>
      </w:pPr>
      <w:r>
        <w:drawing>
          <wp:anchor distT="0" distB="0" distL="114300" distR="114300" simplePos="0" relativeHeight="251640832" behindDoc="0" locked="0" layoutInCell="1" allowOverlap="1">
            <wp:simplePos x="0" y="0"/>
            <wp:positionH relativeFrom="column">
              <wp:posOffset>3492500</wp:posOffset>
            </wp:positionH>
            <wp:positionV relativeFrom="paragraph">
              <wp:posOffset>595630</wp:posOffset>
            </wp:positionV>
            <wp:extent cx="2249805" cy="1205230"/>
            <wp:effectExtent l="0" t="0" r="17145" b="13970"/>
            <wp:wrapSquare wrapText="bothSides"/>
            <wp:docPr id="52" name="图片 52"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2249805" cy="1205230"/>
                    </a:xfrm>
                    <a:prstGeom prst="rect">
                      <a:avLst/>
                    </a:prstGeom>
                  </pic:spPr>
                </pic:pic>
              </a:graphicData>
            </a:graphic>
          </wp:anchor>
        </w:drawing>
      </w:r>
      <w:r>
        <w:rPr>
          <w:rFonts w:hint="eastAsia"/>
        </w:rPr>
        <w:t>2.</w:t>
      </w:r>
      <w:r>
        <w:t xml:space="preserve"> 可以测量心电图的RR 间期。</w:t>
      </w:r>
    </w:p>
    <w:p>
      <w:pPr>
        <w:ind w:firstLine="0" w:firstLineChars="0"/>
      </w:pPr>
      <w:r>
        <w:rPr>
          <w:rFonts w:hint="eastAsia"/>
        </w:rPr>
        <w:t>3.</w:t>
      </w:r>
      <w:r>
        <w:t xml:space="preserve"> 可以在心电图上修改/插入/删除心搏，心电图</w:t>
      </w:r>
      <w:r>
        <w:rPr>
          <w:rFonts w:hint="eastAsia"/>
        </w:rPr>
        <w:t>编辑后心律失常事件将被自动更新。</w:t>
      </w:r>
    </w:p>
    <w:p>
      <w:pPr>
        <w:ind w:firstLine="0" w:firstLineChars="0"/>
      </w:pPr>
      <w:r>
        <w:rPr>
          <w:rFonts w:hint="eastAsia"/>
        </w:rPr>
        <w:t>4.</w:t>
      </w:r>
      <w:r>
        <w:t xml:space="preserve"> 可以手动定义心律失常事件</w:t>
      </w:r>
      <w:r>
        <w:rPr>
          <w:rFonts w:hint="eastAsia"/>
        </w:rPr>
        <w:t>，如右图</w:t>
      </w:r>
      <w:r>
        <w:t>。</w:t>
      </w:r>
    </w:p>
    <w:p>
      <w:pPr>
        <w:ind w:firstLine="0" w:firstLineChars="0"/>
      </w:pPr>
      <w:r>
        <w:rPr>
          <w:rFonts w:hint="eastAsia"/>
        </w:rPr>
        <w:t>5.</w:t>
      </w:r>
      <w:r>
        <w:t xml:space="preserve"> 可以快速浏览所有24 小时心电图。</w:t>
      </w:r>
    </w:p>
    <w:p>
      <w:pPr>
        <w:ind w:firstLine="0" w:firstLineChars="0"/>
      </w:pPr>
      <w:r>
        <w:rPr>
          <w:rFonts w:hint="eastAsia"/>
        </w:rPr>
        <w:t>常用的操作请参考如下说明。</w:t>
      </w:r>
    </w:p>
    <w:p>
      <w:pPr>
        <w:pStyle w:val="4"/>
        <w:ind w:firstLine="0" w:firstLineChars="0"/>
      </w:pPr>
      <w:bookmarkStart w:id="1064" w:name="_Toc10369"/>
      <w:bookmarkStart w:id="1065" w:name="_Toc76"/>
      <w:bookmarkStart w:id="1066" w:name="_Toc25230"/>
      <w:bookmarkStart w:id="1067" w:name="_Toc13677"/>
      <w:bookmarkStart w:id="1068" w:name="_Toc24926"/>
      <w:bookmarkStart w:id="1069" w:name="_Toc3294"/>
      <w:bookmarkStart w:id="1070" w:name="_Toc29603"/>
      <w:bookmarkStart w:id="1071" w:name="_Toc22060"/>
      <w:bookmarkStart w:id="1072" w:name="_Toc12021"/>
      <w:bookmarkStart w:id="1073" w:name="_Toc29799"/>
      <w:bookmarkStart w:id="1074" w:name="_Toc20582"/>
      <w:bookmarkStart w:id="1075" w:name="_Toc24610"/>
      <w:bookmarkStart w:id="1076" w:name="_Toc31841"/>
      <w:bookmarkStart w:id="1077" w:name="_Toc5828"/>
      <w:bookmarkStart w:id="1078" w:name="_Toc38631388"/>
      <w:bookmarkStart w:id="1079" w:name="_Toc7358"/>
      <w:bookmarkStart w:id="1080" w:name="_Toc22502"/>
      <w:bookmarkStart w:id="1081" w:name="_Toc21492"/>
      <w:bookmarkStart w:id="1082" w:name="_Toc21824"/>
      <w:bookmarkStart w:id="1083" w:name="_Toc40880757"/>
      <w:bookmarkStart w:id="1084" w:name="_Toc23846"/>
      <w:bookmarkStart w:id="1085" w:name="_Toc581"/>
      <w:bookmarkStart w:id="1086" w:name="_Toc20734"/>
      <w:bookmarkStart w:id="1087" w:name="_Toc8592"/>
      <w:bookmarkStart w:id="1088" w:name="_Toc23541"/>
      <w:bookmarkStart w:id="1089" w:name="_Toc6414"/>
      <w:bookmarkStart w:id="1090" w:name="_Toc15379"/>
      <w:bookmarkStart w:id="1091" w:name="_Toc16894"/>
      <w:r>
        <w:rPr>
          <w:rFonts w:hint="eastAsia"/>
        </w:rPr>
        <w:t>5.4.2 选择某个时间区间发生的事件</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pPr>
        <w:ind w:firstLine="0" w:firstLineChars="0"/>
      </w:pPr>
      <w:r>
        <w:rPr>
          <w:rFonts w:hint="eastAsia"/>
        </w:rPr>
        <w:t>操作步骤如下：</w:t>
      </w:r>
    </w:p>
    <w:p>
      <w:pPr>
        <w:ind w:firstLine="0" w:firstLineChars="0"/>
      </w:pPr>
      <w:r>
        <w:rPr>
          <w:rFonts w:hint="eastAsia"/>
        </w:rPr>
        <w:t>1.</w:t>
      </w:r>
      <w:r>
        <w:t xml:space="preserve"> 在事件列表中选择需要检阅的事件</w:t>
      </w:r>
      <w:r>
        <w:rPr>
          <w:rFonts w:hint="eastAsia"/>
        </w:rPr>
        <w:t>；</w:t>
      </w:r>
    </w:p>
    <w:p>
      <w:pPr>
        <w:ind w:firstLine="0" w:firstLineChars="0"/>
      </w:pPr>
      <w:r>
        <w:rPr>
          <w:rFonts w:hint="eastAsia"/>
        </w:rPr>
        <w:t>2.</w:t>
      </w:r>
      <w:r>
        <w:t xml:space="preserve"> 在按时间分布的事件直方图上按下鼠标左键并拖动鼠</w:t>
      </w:r>
      <w:r>
        <w:rPr>
          <w:rFonts w:hint="eastAsia"/>
        </w:rPr>
        <w:t>标；</w:t>
      </w:r>
    </w:p>
    <w:p>
      <w:pPr>
        <w:ind w:firstLine="0" w:firstLineChars="0"/>
      </w:pPr>
      <w:r>
        <w:rPr>
          <w:rFonts w:hint="eastAsia"/>
        </w:rPr>
        <w:t>3.</w:t>
      </w:r>
      <w:r>
        <w:t xml:space="preserve"> 在</w:t>
      </w:r>
      <w:r>
        <w:rPr>
          <w:rFonts w:hint="eastAsia"/>
        </w:rPr>
        <w:t>“</w:t>
      </w:r>
      <w:r>
        <w:t>事件片段编辑窗</w:t>
      </w:r>
      <w:r>
        <w:rPr>
          <w:rFonts w:hint="eastAsia"/>
        </w:rPr>
        <w:t>”</w:t>
      </w:r>
      <w:r>
        <w:t>中会显示该时间区间内的所有事</w:t>
      </w:r>
      <w:r>
        <w:rPr>
          <w:rFonts w:hint="eastAsia"/>
        </w:rPr>
        <w:t>件，并可以进行相关编辑操作。</w:t>
      </w:r>
    </w:p>
    <w:p>
      <w:pPr>
        <w:pStyle w:val="4"/>
        <w:ind w:firstLine="0" w:firstLineChars="0"/>
      </w:pPr>
      <w:bookmarkStart w:id="1092" w:name="_Toc32408"/>
      <w:bookmarkStart w:id="1093" w:name="_Toc8547"/>
      <w:bookmarkStart w:id="1094" w:name="_Toc31348"/>
      <w:bookmarkStart w:id="1095" w:name="_Toc22588"/>
      <w:bookmarkStart w:id="1096" w:name="_Toc14030"/>
      <w:bookmarkStart w:id="1097" w:name="_Toc20256"/>
      <w:bookmarkStart w:id="1098" w:name="_Toc27467"/>
      <w:bookmarkStart w:id="1099" w:name="_Toc32020"/>
      <w:bookmarkStart w:id="1100" w:name="_Toc7637"/>
      <w:bookmarkStart w:id="1101" w:name="_Toc25544"/>
      <w:bookmarkStart w:id="1102" w:name="_Toc6775"/>
      <w:bookmarkStart w:id="1103" w:name="_Toc25534"/>
      <w:bookmarkStart w:id="1104" w:name="_Toc10273"/>
      <w:bookmarkStart w:id="1105" w:name="_Toc38631389"/>
      <w:bookmarkStart w:id="1106" w:name="_Toc15351"/>
      <w:bookmarkStart w:id="1107" w:name="_Toc15896"/>
      <w:bookmarkStart w:id="1108" w:name="_Toc13079"/>
      <w:bookmarkStart w:id="1109" w:name="_Toc26194"/>
      <w:bookmarkStart w:id="1110" w:name="_Toc23338"/>
      <w:bookmarkStart w:id="1111" w:name="_Toc13394"/>
      <w:bookmarkStart w:id="1112" w:name="_Toc13451"/>
      <w:bookmarkStart w:id="1113" w:name="_Toc31733"/>
      <w:bookmarkStart w:id="1114" w:name="_Toc40880758"/>
      <w:bookmarkStart w:id="1115" w:name="_Toc1497"/>
      <w:bookmarkStart w:id="1116" w:name="_Toc31053"/>
      <w:bookmarkStart w:id="1117" w:name="_Toc2785"/>
      <w:bookmarkStart w:id="1118" w:name="_Toc20110"/>
      <w:bookmarkStart w:id="1119" w:name="_Toc21328"/>
      <w:r>
        <w:rPr>
          <w:rFonts w:hint="eastAsia"/>
        </w:rPr>
        <w:t>5.4.3 按联律（连发）个数选择事件</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pPr>
        <w:ind w:firstLine="0" w:firstLineChars="0"/>
      </w:pPr>
      <w:r>
        <w:rPr>
          <w:rFonts w:hint="eastAsia"/>
        </w:rPr>
        <w:t>操作步骤如下：</w:t>
      </w:r>
    </w:p>
    <w:p>
      <w:pPr>
        <w:ind w:firstLine="0" w:firstLineChars="0"/>
      </w:pPr>
      <w:r>
        <w:rPr>
          <w:rFonts w:hint="eastAsia"/>
        </w:rPr>
        <w:t>1.</w:t>
      </w:r>
      <w:r>
        <w:t xml:space="preserve"> 在事件列表中选择需要检阅的联律（连发）事件</w:t>
      </w:r>
      <w:r>
        <w:rPr>
          <w:rFonts w:hint="eastAsia"/>
        </w:rPr>
        <w:t>；</w:t>
      </w:r>
    </w:p>
    <w:p>
      <w:pPr>
        <w:ind w:firstLine="0" w:firstLineChars="0"/>
      </w:pPr>
      <w:r>
        <w:rPr>
          <w:rFonts w:hint="eastAsia"/>
        </w:rPr>
        <w:t>2.</w:t>
      </w:r>
      <w:r>
        <w:t xml:space="preserve"> 在</w:t>
      </w:r>
      <w:r>
        <w:rPr>
          <w:rFonts w:hint="eastAsia"/>
        </w:rPr>
        <w:t>“</w:t>
      </w:r>
      <w:r>
        <w:t>事件片段编辑窗</w:t>
      </w:r>
      <w:r>
        <w:rPr>
          <w:rFonts w:hint="eastAsia"/>
        </w:rPr>
        <w:t>”</w:t>
      </w:r>
      <w:r>
        <w:t>中将显示选择的事件，并可以进</w:t>
      </w:r>
      <w:r>
        <w:rPr>
          <w:rFonts w:hint="eastAsia"/>
        </w:rPr>
        <w:t>行相关编辑操作。</w:t>
      </w:r>
    </w:p>
    <w:p>
      <w:pPr>
        <w:pStyle w:val="4"/>
        <w:ind w:firstLine="0" w:firstLineChars="0"/>
      </w:pPr>
      <w:bookmarkStart w:id="1120" w:name="_Toc1420"/>
      <w:bookmarkStart w:id="1121" w:name="_Toc7972"/>
      <w:bookmarkStart w:id="1122" w:name="_Toc11196"/>
      <w:bookmarkStart w:id="1123" w:name="_Toc3809"/>
      <w:bookmarkStart w:id="1124" w:name="_Toc31353"/>
      <w:bookmarkStart w:id="1125" w:name="_Toc20349"/>
      <w:bookmarkStart w:id="1126" w:name="_Toc22169"/>
      <w:bookmarkStart w:id="1127" w:name="_Toc31944"/>
      <w:bookmarkStart w:id="1128" w:name="_Toc20508"/>
      <w:bookmarkStart w:id="1129" w:name="_Toc25204"/>
      <w:bookmarkStart w:id="1130" w:name="_Toc30063"/>
      <w:bookmarkStart w:id="1131" w:name="_Toc29776"/>
      <w:bookmarkStart w:id="1132" w:name="_Toc23000"/>
      <w:bookmarkStart w:id="1133" w:name="_Toc14405"/>
      <w:bookmarkStart w:id="1134" w:name="_Toc569"/>
      <w:bookmarkStart w:id="1135" w:name="_Toc40880759"/>
      <w:bookmarkStart w:id="1136" w:name="_Toc38631390"/>
      <w:bookmarkStart w:id="1137" w:name="_Toc6732"/>
      <w:bookmarkStart w:id="1138" w:name="_Toc2498"/>
      <w:bookmarkStart w:id="1139" w:name="_Toc18457"/>
      <w:bookmarkStart w:id="1140" w:name="_Toc1270"/>
      <w:bookmarkStart w:id="1141" w:name="_Toc28785"/>
      <w:bookmarkStart w:id="1142" w:name="_Toc32447"/>
      <w:bookmarkStart w:id="1143" w:name="_Toc1399"/>
      <w:bookmarkStart w:id="1144" w:name="_Toc5862"/>
      <w:bookmarkStart w:id="1145" w:name="_Toc23326"/>
      <w:bookmarkStart w:id="1146" w:name="_Toc7527"/>
      <w:bookmarkStart w:id="1147" w:name="_Toc4615"/>
      <w:r>
        <w:rPr>
          <w:rFonts w:hint="eastAsia"/>
        </w:rPr>
        <w:t>5.4.4 快速保存心电片段图</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pPr>
        <w:ind w:firstLine="480"/>
      </w:pPr>
      <w:r>
        <w:rPr>
          <w:rFonts w:hint="eastAsia"/>
        </w:rPr>
        <w:t>在事件片段编辑窗中，选中“保存片段”操作，这时当前被选中事件的片段图将被保存。</w:t>
      </w:r>
    </w:p>
    <w:p>
      <w:pPr>
        <w:ind w:firstLine="480"/>
      </w:pPr>
      <w:r>
        <w:rPr>
          <w:rFonts w:hint="eastAsia"/>
        </w:rPr>
        <w:t>如果需要调整保存的区域，请使用心电图编辑窗口的</w:t>
      </w:r>
      <w:r>
        <w:rPr>
          <w:rFonts w:hint="eastAsia"/>
        </w:rPr>
        <w:drawing>
          <wp:inline distT="0" distB="0" distL="0" distR="0">
            <wp:extent cx="209550" cy="209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按钮（请参见</w:t>
      </w:r>
      <w:r>
        <w:t>心电图编辑窗口说明中的</w:t>
      </w:r>
      <w:r>
        <w:rPr>
          <w:rFonts w:hint="eastAsia"/>
        </w:rPr>
        <w:t>“</w:t>
      </w:r>
      <w:r>
        <w:t>保存心电片段图</w:t>
      </w:r>
      <w:r>
        <w:rPr>
          <w:rFonts w:hint="eastAsia"/>
        </w:rPr>
        <w:t>”</w:t>
      </w:r>
      <w:r>
        <w:t>）。</w:t>
      </w:r>
    </w:p>
    <w:p>
      <w:pPr>
        <w:pStyle w:val="3"/>
        <w:spacing w:line="416" w:lineRule="auto"/>
        <w:ind w:firstLine="0" w:firstLineChars="0"/>
      </w:pPr>
      <w:bookmarkStart w:id="1148" w:name="_Toc12615"/>
      <w:bookmarkStart w:id="1149" w:name="_Toc19315"/>
      <w:bookmarkStart w:id="1150" w:name="_Toc16210"/>
      <w:bookmarkStart w:id="1151" w:name="_Toc7671"/>
      <w:bookmarkStart w:id="1152" w:name="_Toc38631391"/>
      <w:bookmarkStart w:id="1153" w:name="_Toc40880760"/>
      <w:bookmarkStart w:id="1154" w:name="_Toc12489"/>
      <w:bookmarkStart w:id="1155" w:name="_Toc1267"/>
      <w:bookmarkStart w:id="1156" w:name="_Toc26857"/>
      <w:bookmarkStart w:id="1157" w:name="_Toc8219"/>
      <w:bookmarkStart w:id="1158" w:name="_Toc27493"/>
      <w:bookmarkStart w:id="1159" w:name="_Toc4967"/>
      <w:bookmarkStart w:id="1160" w:name="_Toc7152"/>
      <w:bookmarkStart w:id="1161" w:name="_Toc25089"/>
      <w:bookmarkStart w:id="1162" w:name="_Toc21062"/>
      <w:bookmarkStart w:id="1163" w:name="_Toc13299"/>
      <w:bookmarkStart w:id="1164" w:name="_Toc18112"/>
      <w:bookmarkStart w:id="1165" w:name="_Toc20557"/>
      <w:bookmarkStart w:id="1166" w:name="_Toc23073"/>
      <w:bookmarkStart w:id="1167" w:name="_Toc31438"/>
      <w:bookmarkStart w:id="1168" w:name="_Toc11836"/>
      <w:bookmarkStart w:id="1169" w:name="_Toc30450"/>
      <w:bookmarkStart w:id="1170" w:name="_Toc13312"/>
      <w:bookmarkStart w:id="1171" w:name="_Toc15509"/>
      <w:bookmarkStart w:id="1172" w:name="_Toc2859"/>
      <w:bookmarkStart w:id="1173" w:name="_Toc17896"/>
      <w:bookmarkStart w:id="1174" w:name="_Toc7043"/>
      <w:bookmarkStart w:id="1175" w:name="_Toc9728"/>
      <w:r>
        <w:t>5</w:t>
      </w:r>
      <w:r>
        <w:rPr>
          <w:rFonts w:hint="eastAsia"/>
        </w:rPr>
        <w:t>.5</w:t>
      </w:r>
      <w:r>
        <w:t xml:space="preserve"> </w:t>
      </w:r>
      <w:r>
        <w:rPr>
          <w:rFonts w:hint="eastAsia"/>
        </w:rPr>
        <w:t>片段图编辑</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pPr>
        <w:ind w:firstLine="0" w:firstLineChars="0"/>
        <w:rPr>
          <w:b/>
          <w:bCs/>
        </w:rPr>
      </w:pPr>
      <w:r>
        <w:rPr>
          <w:rFonts w:hint="eastAsia"/>
          <w:b/>
          <w:bCs/>
        </w:rPr>
        <w:t>保存的片段图的意义和用途：</w:t>
      </w:r>
    </w:p>
    <w:p>
      <w:pPr>
        <w:ind w:firstLine="0" w:firstLineChars="0"/>
      </w:pPr>
      <w:r>
        <w:rPr>
          <w:rFonts w:hint="eastAsia"/>
        </w:rPr>
        <w:t>1.</w:t>
      </w:r>
      <w:r>
        <w:t xml:space="preserve"> 异常心律事件有代表性的心电图；</w:t>
      </w:r>
    </w:p>
    <w:p>
      <w:pPr>
        <w:ind w:firstLine="0" w:firstLineChars="0"/>
      </w:pPr>
      <w:r>
        <w:rPr>
          <w:rFonts w:hint="eastAsia"/>
        </w:rPr>
        <w:t>2.</w:t>
      </w:r>
      <w:r>
        <w:t xml:space="preserve"> 用于编制片段图报告。</w:t>
      </w:r>
    </w:p>
    <w:p>
      <w:pPr>
        <w:ind w:firstLine="0" w:firstLineChars="0"/>
      </w:pPr>
      <w:r>
        <w:t>在编辑过程中，通过</w:t>
      </w:r>
      <w:r>
        <w:rPr>
          <w:rFonts w:hint="eastAsia"/>
        </w:rPr>
        <w:t>“</w:t>
      </w:r>
      <w:r>
        <w:t>保存片段</w:t>
      </w:r>
      <w:r>
        <w:rPr>
          <w:rFonts w:hint="eastAsia"/>
        </w:rPr>
        <w:t>”</w:t>
      </w:r>
      <w:r>
        <w:t>或</w:t>
      </w:r>
      <w:r>
        <w:rPr>
          <w:rFonts w:hint="eastAsia"/>
        </w:rPr>
        <w:t>拍照等功能由操作者选择心电图产生。在本功能页面，可以对所有保存的片段图进行再次确认。</w:t>
      </w:r>
    </w:p>
    <w:p>
      <w:pPr>
        <w:ind w:firstLine="0" w:firstLineChars="0"/>
      </w:pPr>
      <w:r>
        <mc:AlternateContent>
          <mc:Choice Requires="wpg">
            <w:drawing>
              <wp:anchor distT="0" distB="0" distL="114935" distR="114935" simplePos="0" relativeHeight="251672576" behindDoc="0" locked="0" layoutInCell="1" allowOverlap="1">
                <wp:simplePos x="0" y="0"/>
                <wp:positionH relativeFrom="column">
                  <wp:posOffset>-151130</wp:posOffset>
                </wp:positionH>
                <wp:positionV relativeFrom="paragraph">
                  <wp:posOffset>92710</wp:posOffset>
                </wp:positionV>
                <wp:extent cx="5253990" cy="2848610"/>
                <wp:effectExtent l="0" t="0" r="3810" b="8890"/>
                <wp:wrapSquare wrapText="bothSides"/>
                <wp:docPr id="138" name="组合 138"/>
                <wp:cNvGraphicFramePr/>
                <a:graphic xmlns:a="http://schemas.openxmlformats.org/drawingml/2006/main">
                  <a:graphicData uri="http://schemas.microsoft.com/office/word/2010/wordprocessingGroup">
                    <wpg:wgp>
                      <wpg:cNvGrpSpPr/>
                      <wpg:grpSpPr>
                        <a:xfrm>
                          <a:off x="0" y="0"/>
                          <a:ext cx="5253990" cy="2848610"/>
                          <a:chOff x="2090" y="623786"/>
                          <a:chExt cx="8274" cy="4486"/>
                        </a:xfrm>
                      </wpg:grpSpPr>
                      <pic:pic xmlns:pic="http://schemas.openxmlformats.org/drawingml/2006/picture">
                        <pic:nvPicPr>
                          <pic:cNvPr id="27" name="图片 27" descr="D:\work\HolterSystem\文档\注册\送检\最新文件\图片\脱敏文件\009、片段图编辑-已脱敏.PNG009、片段图编辑-已脱敏"/>
                          <pic:cNvPicPr>
                            <a:picLocks noChangeAspect="1"/>
                          </pic:cNvPicPr>
                        </pic:nvPicPr>
                        <pic:blipFill>
                          <a:blip r:embed="rId49"/>
                          <a:srcRect/>
                          <a:stretch>
                            <a:fillRect/>
                          </a:stretch>
                        </pic:blipFill>
                        <pic:spPr>
                          <a:xfrm>
                            <a:off x="2090" y="623786"/>
                            <a:ext cx="8275" cy="4487"/>
                          </a:xfrm>
                          <a:prstGeom prst="rect">
                            <a:avLst/>
                          </a:prstGeom>
                        </pic:spPr>
                      </pic:pic>
                      <pic:pic xmlns:pic="http://schemas.openxmlformats.org/drawingml/2006/picture">
                        <pic:nvPicPr>
                          <pic:cNvPr id="92" name="图片 92" descr="圈1"/>
                          <pic:cNvPicPr>
                            <a:picLocks noChangeAspect="1"/>
                          </pic:cNvPicPr>
                        </pic:nvPicPr>
                        <pic:blipFill>
                          <a:blip r:embed="rId17"/>
                          <a:stretch>
                            <a:fillRect/>
                          </a:stretch>
                        </pic:blipFill>
                        <pic:spPr>
                          <a:xfrm>
                            <a:off x="2458" y="626014"/>
                            <a:ext cx="406" cy="406"/>
                          </a:xfrm>
                          <a:prstGeom prst="rect">
                            <a:avLst/>
                          </a:prstGeom>
                        </pic:spPr>
                      </pic:pic>
                      <pic:pic xmlns:pic="http://schemas.openxmlformats.org/drawingml/2006/picture">
                        <pic:nvPicPr>
                          <pic:cNvPr id="93" name="图片 93" descr="D:\work\HolterSystem\文档\注册\送检\最新文件\图片\圈12345\透明\圈2.png圈2"/>
                          <pic:cNvPicPr>
                            <a:picLocks noChangeAspect="1"/>
                          </pic:cNvPicPr>
                        </pic:nvPicPr>
                        <pic:blipFill>
                          <a:blip r:embed="rId18"/>
                          <a:srcRect/>
                          <a:stretch>
                            <a:fillRect/>
                          </a:stretch>
                        </pic:blipFill>
                        <pic:spPr>
                          <a:xfrm>
                            <a:off x="6095" y="625629"/>
                            <a:ext cx="405" cy="406"/>
                          </a:xfrm>
                          <a:prstGeom prst="rect">
                            <a:avLst/>
                          </a:prstGeom>
                        </pic:spPr>
                      </pic:pic>
                    </wpg:wgp>
                  </a:graphicData>
                </a:graphic>
              </wp:anchor>
            </w:drawing>
          </mc:Choice>
          <mc:Fallback>
            <w:pict>
              <v:group id="_x0000_s1026" o:spid="_x0000_s1026" o:spt="203" style="position:absolute;left:0pt;margin-left:-11.9pt;margin-top:7.3pt;height:224.3pt;width:413.7pt;mso-wrap-distance-bottom:0pt;mso-wrap-distance-left:9.05pt;mso-wrap-distance-right:9.05pt;mso-wrap-distance-top:0pt;z-index:251672576;mso-width-relative:page;mso-height-relative:page;" coordorigin="2090,623786" coordsize="8274,4486" o:gfxdata="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">
                <o:lock v:ext="edit" aspectratio="f"/>
                <v:shape id="_x0000_s1026" o:spid="_x0000_s1026" o:spt="75" alt="D:\work\HolterSystem\文档\注册\送检\最新文件\图片\脱敏文件\009、片段图编辑-已脱敏.PNG009、片段图编辑-已脱敏" type="#_x0000_t75" style="position:absolute;left:2090;top:623786;height:4487;width:8275;" filled="f" o:preferrelative="t" stroked="f" coordsize="21600,21600" o:gfxdata="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sAQW8AAAA&#10;2wAAAA8AAAAAAAAAAQAgAAAAIgAAAGRycy9kb3ducmV2LnhtbFBLAQIUABQAAAAIAIdO4kAzLwWe&#10;OwAAADkAAAAQAAAAAAAAAAEAIAAAAAsBAABkcnMvc2hhcGV4bWwueG1sUEsFBgAAAAAGAAYAWwEA&#10;ALUDAAAAAA==&#10;">
                  <v:fill on="f" focussize="0,0"/>
                  <v:stroke on="f"/>
                  <v:imagedata r:id="rId49" o:title=""/>
                  <o:lock v:ext="edit" aspectratio="t"/>
                </v:shape>
                <v:shape id="_x0000_s1026" o:spid="_x0000_s1026" o:spt="75" alt="圈1" type="#_x0000_t75" style="position:absolute;left:2458;top:626014;height:406;width:406;" filled="f" o:preferrelative="t" stroked="f" coordsize="21600,21600" o:gfxdata="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7a4X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6095;top:625629;height:406;width:405;" filled="f" o:preferrelative="t" stroked="f" coordsize="21600,21600" o:gfxdata="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su74A&#10;AADbAAAADwAAAAAAAAABACAAAAAiAAAAZHJzL2Rvd25yZXYueG1sUEsBAhQAFAAAAAgAh07iQDMv&#10;BZ47AAAAOQAAABAAAAAAAAAAAQAgAAAADQEAAGRycy9zaGFwZXhtbC54bWxQSwUGAAAAAAYABgBb&#10;AQAAtwMAAAAA&#10;">
                  <v:fill on="f" focussize="0,0"/>
                  <v:stroke on="f"/>
                  <v:imagedata r:id="rId18" o:title=""/>
                  <o:lock v:ext="edit" aspectratio="t"/>
                </v:shape>
                <w10:wrap type="square"/>
              </v:group>
            </w:pict>
          </mc:Fallback>
        </mc:AlternateContent>
      </w:r>
    </w:p>
    <w:p>
      <w:pPr>
        <w:pStyle w:val="4"/>
        <w:spacing w:line="416" w:lineRule="auto"/>
        <w:ind w:firstLine="0" w:firstLineChars="0"/>
      </w:pPr>
      <w:bookmarkStart w:id="1176" w:name="_Toc9254"/>
      <w:bookmarkStart w:id="1177" w:name="_Toc23104"/>
      <w:bookmarkStart w:id="1178" w:name="_Toc24092"/>
      <w:bookmarkStart w:id="1179" w:name="_Toc5244"/>
      <w:bookmarkStart w:id="1180" w:name="_Toc13826"/>
      <w:r>
        <w:rPr>
          <w:rFonts w:hint="eastAsia"/>
        </w:rPr>
        <w:t>5.5.1 区域说明</w:t>
      </w:r>
      <w:bookmarkEnd w:id="1176"/>
      <w:bookmarkEnd w:id="1177"/>
      <w:bookmarkEnd w:id="1178"/>
      <w:bookmarkEnd w:id="1179"/>
      <w:bookmarkEnd w:id="1180"/>
    </w:p>
    <w:p>
      <w:pPr>
        <w:ind w:firstLine="0" w:firstLineChars="0"/>
      </w:pPr>
      <w:r>
        <w:rPr>
          <w:rFonts w:hint="eastAsia"/>
        </w:rPr>
        <w:t>片段图功能界面由以下部分组成：</w:t>
      </w:r>
    </w:p>
    <w:p>
      <w:pPr>
        <w:ind w:firstLine="0" w:firstLineChars="0"/>
        <w:rPr>
          <w:b/>
          <w:bCs/>
        </w:rPr>
      </w:pPr>
      <w:r>
        <w:rPr>
          <w:rFonts w:hint="eastAsia"/>
          <w:b/>
          <w:bCs/>
        </w:rPr>
        <w:t>区域1：片段图显示区</w:t>
      </w:r>
    </w:p>
    <w:p>
      <w:pPr>
        <w:ind w:firstLine="0" w:firstLineChars="0"/>
      </w:pPr>
      <w:r>
        <w:rPr>
          <w:rFonts w:hint="eastAsia"/>
        </w:rPr>
        <w:t>1.</w:t>
      </w:r>
      <w:r>
        <w:t xml:space="preserve"> 由一组片段图小窗口组成，这些片段图可以被</w:t>
      </w:r>
      <w:r>
        <w:rPr>
          <w:rFonts w:hint="eastAsia"/>
        </w:rPr>
        <w:t>单选和多选。</w:t>
      </w:r>
    </w:p>
    <w:p>
      <w:pPr>
        <w:ind w:firstLine="0" w:firstLineChars="0"/>
      </w:pPr>
      <w:r>
        <w:drawing>
          <wp:anchor distT="0" distB="0" distL="114300" distR="114300" simplePos="0" relativeHeight="251641856" behindDoc="0" locked="0" layoutInCell="1" allowOverlap="1">
            <wp:simplePos x="0" y="0"/>
            <wp:positionH relativeFrom="column">
              <wp:posOffset>3933825</wp:posOffset>
            </wp:positionH>
            <wp:positionV relativeFrom="paragraph">
              <wp:posOffset>11430</wp:posOffset>
            </wp:positionV>
            <wp:extent cx="1057275" cy="516890"/>
            <wp:effectExtent l="0" t="0" r="952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057275" cy="516890"/>
                    </a:xfrm>
                    <a:prstGeom prst="rect">
                      <a:avLst/>
                    </a:prstGeom>
                    <a:noFill/>
                    <a:ln>
                      <a:noFill/>
                    </a:ln>
                  </pic:spPr>
                </pic:pic>
              </a:graphicData>
            </a:graphic>
          </wp:anchor>
        </w:drawing>
      </w:r>
      <w:r>
        <w:rPr>
          <w:rFonts w:hint="eastAsia"/>
        </w:rPr>
        <w:t>2.</w:t>
      </w:r>
      <w:r>
        <w:t xml:space="preserve"> 鼠标右键可以打开快速操作菜单（如</w:t>
      </w:r>
      <w:r>
        <w:rPr>
          <w:rFonts w:hint="eastAsia"/>
        </w:rPr>
        <w:t>右</w:t>
      </w:r>
      <w:r>
        <w:t>图所</w:t>
      </w:r>
      <w:r>
        <w:rPr>
          <w:rFonts w:hint="eastAsia"/>
        </w:rPr>
        <w:t>示）。</w:t>
      </w:r>
    </w:p>
    <w:p>
      <w:pPr>
        <w:ind w:firstLine="0" w:firstLineChars="0"/>
      </w:pPr>
      <w:r>
        <w:rPr>
          <w:rFonts w:hint="eastAsia"/>
        </w:rPr>
        <w:t>3.</w:t>
      </w:r>
      <w:r>
        <w:t xml:space="preserve"> 在片段图小窗口鼠标</w:t>
      </w:r>
      <w:r>
        <w:rPr>
          <w:rFonts w:hint="eastAsia"/>
        </w:rPr>
        <w:t>点</w:t>
      </w:r>
      <w:r>
        <w:t>击后心电图编</w:t>
      </w:r>
      <w:r>
        <w:rPr>
          <w:rFonts w:hint="eastAsia"/>
        </w:rPr>
        <w:t>辑窗口联动。</w:t>
      </w:r>
    </w:p>
    <w:p>
      <w:pPr>
        <w:ind w:firstLine="0" w:firstLineChars="0"/>
      </w:pPr>
      <w:r>
        <w:rPr>
          <w:rFonts w:hint="eastAsia"/>
        </w:rPr>
        <w:t>4.</w:t>
      </w:r>
      <w:r>
        <w:t xml:space="preserve"> 滚动条，在片段图显示区的最右边，可以执行</w:t>
      </w:r>
      <w:r>
        <w:rPr>
          <w:rFonts w:hint="eastAsia"/>
        </w:rPr>
        <w:t>翻页，拖动等操作。</w:t>
      </w:r>
    </w:p>
    <w:p>
      <w:pPr>
        <w:ind w:firstLine="0" w:firstLineChars="0"/>
        <w:rPr>
          <w:b/>
          <w:bCs/>
        </w:rPr>
      </w:pPr>
      <w:r>
        <w:rPr>
          <w:rFonts w:hint="eastAsia"/>
          <w:b/>
          <w:bCs/>
        </w:rPr>
        <w:t>区域2：心电图编辑窗口</w:t>
      </w:r>
    </w:p>
    <w:p>
      <w:pPr>
        <w:ind w:firstLine="0" w:firstLineChars="0"/>
      </w:pPr>
      <w:r>
        <w:rPr>
          <w:rFonts w:hint="eastAsia"/>
        </w:rPr>
        <w:t>1.</w:t>
      </w:r>
      <w:r>
        <w:t xml:space="preserve"> 当</w:t>
      </w:r>
      <w:r>
        <w:rPr>
          <w:rFonts w:hint="eastAsia"/>
        </w:rPr>
        <w:t>单</w:t>
      </w:r>
      <w:r>
        <w:t>击片段图小窗口时，心电图编辑窗</w:t>
      </w:r>
      <w:r>
        <w:rPr>
          <w:rFonts w:hint="eastAsia"/>
        </w:rPr>
        <w:t>口联动。</w:t>
      </w:r>
    </w:p>
    <w:p>
      <w:pPr>
        <w:ind w:firstLine="0" w:firstLineChars="0"/>
      </w:pPr>
      <w:r>
        <w:rPr>
          <w:rFonts w:hint="eastAsia"/>
        </w:rPr>
        <w:t>2.</w:t>
      </w:r>
      <w:r>
        <w:t xml:space="preserve"> </w:t>
      </w:r>
      <w:r>
        <w:rPr>
          <w:rFonts w:hint="eastAsia"/>
        </w:rPr>
        <w:t>在</w:t>
      </w:r>
      <w:r>
        <w:t>心电图编辑窗</w:t>
      </w:r>
      <w:r>
        <w:rPr>
          <w:rFonts w:hint="eastAsia"/>
        </w:rPr>
        <w:t>口可以进行心搏类型修改。</w:t>
      </w:r>
    </w:p>
    <w:p>
      <w:pPr>
        <w:ind w:firstLine="0" w:firstLineChars="0"/>
      </w:pPr>
      <w:r>
        <w:rPr>
          <w:rFonts w:hint="eastAsia"/>
        </w:rPr>
        <w:t>常用的操作请参考如下说明。</w:t>
      </w:r>
    </w:p>
    <w:p>
      <w:pPr>
        <w:pStyle w:val="4"/>
        <w:ind w:firstLine="0" w:firstLineChars="0"/>
      </w:pPr>
      <w:bookmarkStart w:id="1181" w:name="_Toc7423"/>
      <w:bookmarkStart w:id="1182" w:name="_Toc8306"/>
      <w:bookmarkStart w:id="1183" w:name="_Toc13005"/>
      <w:bookmarkStart w:id="1184" w:name="_Toc17957"/>
      <w:bookmarkStart w:id="1185" w:name="_Toc3298"/>
      <w:bookmarkStart w:id="1186" w:name="_Toc10060"/>
      <w:bookmarkStart w:id="1187" w:name="_Toc26161"/>
      <w:bookmarkStart w:id="1188" w:name="_Toc27014"/>
      <w:bookmarkStart w:id="1189" w:name="_Toc455"/>
      <w:bookmarkStart w:id="1190" w:name="_Toc40880761"/>
      <w:bookmarkStart w:id="1191" w:name="_Toc9467"/>
      <w:bookmarkStart w:id="1192" w:name="_Toc28478"/>
      <w:bookmarkStart w:id="1193" w:name="_Toc27348"/>
      <w:bookmarkStart w:id="1194" w:name="_Toc28384"/>
      <w:bookmarkStart w:id="1195" w:name="_Toc20783"/>
      <w:bookmarkStart w:id="1196" w:name="_Toc25509"/>
      <w:bookmarkStart w:id="1197" w:name="_Toc19666"/>
      <w:bookmarkStart w:id="1198" w:name="_Toc38631392"/>
      <w:bookmarkStart w:id="1199" w:name="_Toc23604"/>
      <w:bookmarkStart w:id="1200" w:name="_Toc9870"/>
      <w:bookmarkStart w:id="1201" w:name="_Toc31999"/>
      <w:bookmarkStart w:id="1202" w:name="_Toc18505"/>
      <w:bookmarkStart w:id="1203" w:name="_Toc12208"/>
      <w:bookmarkStart w:id="1204" w:name="_Toc32404"/>
      <w:bookmarkStart w:id="1205" w:name="_Toc20566"/>
      <w:bookmarkStart w:id="1206" w:name="_Toc32308"/>
      <w:bookmarkStart w:id="1207" w:name="_Toc23918"/>
      <w:bookmarkStart w:id="1208" w:name="_Toc17491"/>
      <w:r>
        <w:rPr>
          <w:rFonts w:hint="eastAsia"/>
        </w:rPr>
        <w:t>5.5.2 浏览片段图</w:t>
      </w:r>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pPr>
        <w:ind w:firstLine="0" w:firstLineChars="0"/>
      </w:pPr>
      <w:r>
        <w:rPr>
          <w:rFonts w:hint="eastAsia"/>
        </w:rPr>
        <w:t>操作步骤如下：</w:t>
      </w:r>
    </w:p>
    <w:p>
      <w:pPr>
        <w:ind w:firstLine="0" w:firstLineChars="0"/>
      </w:pPr>
      <w:r>
        <w:t>1. 在片段图</w:t>
      </w:r>
      <w:r>
        <w:rPr>
          <w:rFonts w:hint="eastAsia"/>
        </w:rPr>
        <w:t>显示区</w:t>
      </w:r>
      <w:r>
        <w:t>选择需要查看的片段图</w:t>
      </w:r>
      <w:r>
        <w:rPr>
          <w:rFonts w:hint="eastAsia"/>
        </w:rPr>
        <w:t>；</w:t>
      </w:r>
    </w:p>
    <w:p>
      <w:pPr>
        <w:ind w:firstLine="0" w:firstLineChars="0"/>
      </w:pPr>
      <w:r>
        <w:t>2. 当片段图超过</w:t>
      </w:r>
      <w:r>
        <w:rPr>
          <w:rFonts w:hint="eastAsia"/>
        </w:rPr>
        <w:t>5</w:t>
      </w:r>
      <w:r>
        <w:t>个时，</w:t>
      </w:r>
      <w:r>
        <w:rPr>
          <w:rFonts w:hint="eastAsia"/>
        </w:rPr>
        <w:t>拖动右边的滚动条来翻页；</w:t>
      </w:r>
    </w:p>
    <w:p>
      <w:pPr>
        <w:ind w:firstLine="0" w:firstLineChars="0"/>
      </w:pPr>
      <w:r>
        <w:t xml:space="preserve">3. </w:t>
      </w:r>
      <w:r>
        <w:rPr>
          <w:rFonts w:hint="eastAsia"/>
        </w:rPr>
        <w:t>单</w:t>
      </w:r>
      <w:r>
        <w:t>击小片段图</w:t>
      </w:r>
      <w:r>
        <w:rPr>
          <w:rFonts w:hint="eastAsia"/>
        </w:rPr>
        <w:t>可以在</w:t>
      </w:r>
      <w:r>
        <w:t>心电图编辑窗口查看该片段图。</w:t>
      </w:r>
    </w:p>
    <w:p>
      <w:pPr>
        <w:pStyle w:val="4"/>
        <w:ind w:firstLine="0" w:firstLineChars="0"/>
      </w:pPr>
      <w:bookmarkStart w:id="1209" w:name="_Toc23334"/>
      <w:bookmarkStart w:id="1210" w:name="_Toc10"/>
      <w:bookmarkStart w:id="1211" w:name="_Toc6239"/>
      <w:bookmarkStart w:id="1212" w:name="_Toc38631393"/>
      <w:bookmarkStart w:id="1213" w:name="_Toc7996"/>
      <w:bookmarkStart w:id="1214" w:name="_Toc18022"/>
      <w:bookmarkStart w:id="1215" w:name="_Toc14126"/>
      <w:bookmarkStart w:id="1216" w:name="_Toc27730"/>
      <w:bookmarkStart w:id="1217" w:name="_Toc4805"/>
      <w:bookmarkStart w:id="1218" w:name="_Toc3733"/>
      <w:bookmarkStart w:id="1219" w:name="_Toc17818"/>
      <w:bookmarkStart w:id="1220" w:name="_Toc12433"/>
      <w:bookmarkStart w:id="1221" w:name="_Toc31470"/>
      <w:bookmarkStart w:id="1222" w:name="_Toc8915"/>
      <w:bookmarkStart w:id="1223" w:name="_Toc13279"/>
      <w:bookmarkStart w:id="1224" w:name="_Toc12264"/>
      <w:bookmarkStart w:id="1225" w:name="_Toc12799"/>
      <w:bookmarkStart w:id="1226" w:name="_Toc18581"/>
      <w:bookmarkStart w:id="1227" w:name="_Toc9092"/>
      <w:bookmarkStart w:id="1228" w:name="_Toc27429"/>
      <w:bookmarkStart w:id="1229" w:name="_Toc27872"/>
      <w:bookmarkStart w:id="1230" w:name="_Toc17852"/>
      <w:bookmarkStart w:id="1231" w:name="_Toc26871"/>
      <w:bookmarkStart w:id="1232" w:name="_Toc9353"/>
      <w:bookmarkStart w:id="1233" w:name="_Toc24743"/>
      <w:bookmarkStart w:id="1234" w:name="_Toc40880762"/>
      <w:bookmarkStart w:id="1235" w:name="_Toc1201"/>
      <w:bookmarkStart w:id="1236" w:name="_Toc14044"/>
      <w:r>
        <w:rPr>
          <w:rFonts w:hint="eastAsia"/>
        </w:rPr>
        <w:t>5.5.3 重新设定片段图的标签</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pPr>
        <w:ind w:firstLine="0" w:firstLineChars="0"/>
      </w:pPr>
      <w:r>
        <w:rPr>
          <w:rFonts w:hint="eastAsia"/>
        </w:rPr>
        <w:t>片段图的标签还可以重新设定。</w:t>
      </w:r>
    </w:p>
    <w:p>
      <w:pPr>
        <w:ind w:firstLine="0" w:firstLineChars="0"/>
      </w:pPr>
      <w:r>
        <w:rPr>
          <w:rFonts w:hint="eastAsia"/>
        </w:rPr>
        <w:t>操作步骤如下：</w:t>
      </w:r>
    </w:p>
    <w:p>
      <w:pPr>
        <w:ind w:firstLine="0" w:firstLineChars="0"/>
      </w:pPr>
      <w:r>
        <w:t>1. 选择需要改变标签的片段图</w:t>
      </w:r>
      <w:r>
        <w:rPr>
          <w:rFonts w:hint="eastAsia"/>
        </w:rPr>
        <w:t>；</w:t>
      </w:r>
    </w:p>
    <w:p>
      <w:pPr>
        <w:ind w:firstLine="0" w:firstLineChars="0"/>
      </w:pPr>
      <w:r>
        <w:t xml:space="preserve">2. </w:t>
      </w:r>
      <w:r>
        <w:rPr>
          <w:rFonts w:hint="eastAsia"/>
        </w:rPr>
        <w:t>双击片段图</w:t>
      </w:r>
      <w:r>
        <w:t>在标签栏中输入新的标签</w:t>
      </w:r>
      <w:r>
        <w:rPr>
          <w:rFonts w:hint="eastAsia"/>
        </w:rPr>
        <w:t>；</w:t>
      </w:r>
    </w:p>
    <w:p>
      <w:pPr>
        <w:ind w:firstLine="0" w:firstLineChars="0"/>
      </w:pPr>
      <w:r>
        <w:rPr>
          <w:rFonts w:hint="eastAsia"/>
        </w:rPr>
        <w:t>3</w:t>
      </w:r>
      <w:r>
        <w:t>. 点击</w:t>
      </w:r>
      <w:r>
        <w:rPr>
          <w:rFonts w:hint="eastAsia"/>
        </w:rPr>
        <w:t>“确定”</w:t>
      </w:r>
      <w:r>
        <w:t>按钮，选择的片段图标签被新的标签替代。</w:t>
      </w:r>
    </w:p>
    <w:p>
      <w:pPr>
        <w:pStyle w:val="4"/>
        <w:ind w:firstLine="0" w:firstLineChars="0"/>
      </w:pPr>
      <w:bookmarkStart w:id="1237" w:name="_Toc16836"/>
      <w:bookmarkStart w:id="1238" w:name="_Toc38631394"/>
      <w:bookmarkStart w:id="1239" w:name="_Toc40880763"/>
      <w:bookmarkStart w:id="1240" w:name="_Toc6436"/>
      <w:bookmarkStart w:id="1241" w:name="_Toc19338"/>
      <w:bookmarkStart w:id="1242" w:name="_Toc17998"/>
      <w:bookmarkStart w:id="1243" w:name="_Toc8068"/>
      <w:bookmarkStart w:id="1244" w:name="_Toc15817"/>
      <w:bookmarkStart w:id="1245" w:name="_Toc8451"/>
      <w:bookmarkStart w:id="1246" w:name="_Toc2610"/>
      <w:bookmarkStart w:id="1247" w:name="_Toc18722"/>
      <w:bookmarkStart w:id="1248" w:name="_Toc7172"/>
      <w:bookmarkStart w:id="1249" w:name="_Toc26741"/>
      <w:bookmarkStart w:id="1250" w:name="_Toc24313"/>
      <w:bookmarkStart w:id="1251" w:name="_Toc18959"/>
      <w:bookmarkStart w:id="1252" w:name="_Toc29713"/>
      <w:bookmarkStart w:id="1253" w:name="_Toc9114"/>
      <w:bookmarkStart w:id="1254" w:name="_Toc10073"/>
      <w:bookmarkStart w:id="1255" w:name="_Toc6904"/>
      <w:bookmarkStart w:id="1256" w:name="_Toc6261"/>
      <w:bookmarkStart w:id="1257" w:name="_Toc9858"/>
      <w:bookmarkStart w:id="1258" w:name="_Toc25508"/>
      <w:bookmarkStart w:id="1259" w:name="_Toc16713"/>
      <w:bookmarkStart w:id="1260" w:name="_Toc1617"/>
      <w:bookmarkStart w:id="1261" w:name="_Toc18266"/>
      <w:bookmarkStart w:id="1262" w:name="_Toc20737"/>
      <w:bookmarkStart w:id="1263" w:name="_Toc29027"/>
      <w:bookmarkStart w:id="1264" w:name="_Toc26557"/>
      <w:r>
        <w:rPr>
          <w:rFonts w:hint="eastAsia"/>
        </w:rPr>
        <w:t>5.5.4 删除片段图</w:t>
      </w:r>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pPr>
        <w:ind w:firstLine="0" w:firstLineChars="0"/>
      </w:pPr>
      <w:r>
        <w:rPr>
          <w:rFonts w:hint="eastAsia"/>
        </w:rPr>
        <w:t>可以将保存的片段图删除。</w:t>
      </w:r>
    </w:p>
    <w:p>
      <w:pPr>
        <w:ind w:firstLine="0" w:firstLineChars="0"/>
      </w:pPr>
      <w:r>
        <w:rPr>
          <w:rFonts w:hint="eastAsia"/>
        </w:rPr>
        <w:t>操作步骤如下：</w:t>
      </w:r>
    </w:p>
    <w:p>
      <w:pPr>
        <w:ind w:firstLine="0" w:firstLineChars="0"/>
      </w:pPr>
      <w:r>
        <w:t>1. 从片段图</w:t>
      </w:r>
      <w:r>
        <w:rPr>
          <w:rFonts w:hint="eastAsia"/>
        </w:rPr>
        <w:t>显示区</w:t>
      </w:r>
      <w:r>
        <w:t>中选择片段图</w:t>
      </w:r>
      <w:r>
        <w:rPr>
          <w:rFonts w:hint="eastAsia"/>
        </w:rPr>
        <w:t>；</w:t>
      </w:r>
    </w:p>
    <w:p>
      <w:pPr>
        <w:ind w:firstLine="0" w:firstLineChars="0"/>
      </w:pPr>
      <w:r>
        <w:t>2. 选择待删除的片段图</w:t>
      </w:r>
      <w:r>
        <w:rPr>
          <w:rFonts w:hint="eastAsia"/>
        </w:rPr>
        <w:t>，点击鼠标右键弹出删除框；</w:t>
      </w:r>
    </w:p>
    <w:p>
      <w:pPr>
        <w:ind w:firstLine="0" w:firstLineChars="0"/>
      </w:pPr>
      <w:r>
        <w:t>3. 点击</w:t>
      </w:r>
      <w:r>
        <w:rPr>
          <w:rFonts w:hint="eastAsia"/>
        </w:rPr>
        <w:t>“</w:t>
      </w:r>
      <w:r>
        <w:t>删除</w:t>
      </w:r>
      <w:r>
        <w:rPr>
          <w:rFonts w:hint="eastAsia"/>
        </w:rPr>
        <w:t>选中”</w:t>
      </w:r>
      <w:r>
        <w:t>按钮，删除选择的片段图</w:t>
      </w:r>
      <w:r>
        <w:rPr>
          <w:rFonts w:hint="eastAsia"/>
        </w:rPr>
        <w:t>；</w:t>
      </w:r>
    </w:p>
    <w:p>
      <w:pPr>
        <w:ind w:firstLine="0" w:firstLineChars="0"/>
      </w:pPr>
      <w:r>
        <w:rPr>
          <w:rFonts w:hint="eastAsia"/>
        </w:rPr>
        <w:t>4</w:t>
      </w:r>
      <w:r>
        <w:t>. 或者点击</w:t>
      </w:r>
      <w:r>
        <w:rPr>
          <w:rFonts w:hint="eastAsia"/>
        </w:rPr>
        <w:t>“</w:t>
      </w:r>
      <w:r>
        <w:t>全部删除</w:t>
      </w:r>
      <w:r>
        <w:rPr>
          <w:rFonts w:hint="eastAsia"/>
        </w:rPr>
        <w:t>”</w:t>
      </w:r>
      <w:r>
        <w:t>，可以删除当前类型的所有片段图。</w:t>
      </w:r>
    </w:p>
    <w:p>
      <w:pPr>
        <w:pStyle w:val="3"/>
        <w:ind w:firstLine="0" w:firstLineChars="0"/>
      </w:pPr>
      <w:bookmarkStart w:id="1265" w:name="_Toc12916"/>
      <w:bookmarkStart w:id="1266" w:name="_Toc171"/>
      <w:bookmarkStart w:id="1267" w:name="_Toc21437"/>
      <w:bookmarkStart w:id="1268" w:name="_Toc26193"/>
      <w:bookmarkStart w:id="1269" w:name="_Toc2702"/>
      <w:bookmarkStart w:id="1270" w:name="_Toc20206"/>
      <w:bookmarkStart w:id="1271" w:name="_Toc22166"/>
      <w:bookmarkStart w:id="1272" w:name="_Toc1853"/>
      <w:bookmarkStart w:id="1273" w:name="_Toc671"/>
      <w:bookmarkStart w:id="1274" w:name="_Toc15732"/>
      <w:bookmarkStart w:id="1275" w:name="_Toc32158"/>
      <w:bookmarkStart w:id="1276" w:name="_Toc25520"/>
      <w:bookmarkStart w:id="1277" w:name="_Toc10306"/>
      <w:bookmarkStart w:id="1278" w:name="_Toc38631395"/>
      <w:bookmarkStart w:id="1279" w:name="_Toc32722"/>
      <w:bookmarkStart w:id="1280" w:name="_Toc17164"/>
      <w:bookmarkStart w:id="1281" w:name="_Toc23279"/>
      <w:bookmarkStart w:id="1282" w:name="_Toc29925"/>
      <w:bookmarkStart w:id="1283" w:name="_Toc17980"/>
      <w:bookmarkStart w:id="1284" w:name="_Toc13185"/>
      <w:bookmarkStart w:id="1285" w:name="_Toc15639"/>
      <w:bookmarkStart w:id="1286" w:name="_Toc24039"/>
      <w:bookmarkStart w:id="1287" w:name="_Toc23927"/>
      <w:bookmarkStart w:id="1288" w:name="_Toc21359"/>
      <w:bookmarkStart w:id="1289" w:name="_Toc40880764"/>
      <w:bookmarkStart w:id="1290" w:name="_Toc32034"/>
      <w:bookmarkStart w:id="1291" w:name="_Toc24713"/>
      <w:bookmarkStart w:id="1292" w:name="_Toc4011"/>
      <w:r>
        <w:t>5</w:t>
      </w:r>
      <w:r>
        <w:rPr>
          <w:rFonts w:hint="eastAsia"/>
        </w:rPr>
        <w:t>.6</w:t>
      </w:r>
      <w:r>
        <w:t xml:space="preserve"> </w:t>
      </w:r>
      <w:r>
        <w:rPr>
          <w:rFonts w:hint="eastAsia"/>
        </w:rPr>
        <w:t>页扫描</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pPr>
        <w:ind w:firstLine="0" w:firstLineChars="0"/>
        <w:rPr>
          <w:b/>
          <w:bCs/>
        </w:rPr>
      </w:pPr>
      <w:r>
        <w:rPr>
          <w:rFonts w:hint="eastAsia"/>
          <w:b/>
          <w:bCs/>
        </w:rPr>
        <w:t>本功能的主要作用包括</w:t>
      </w:r>
      <w:r>
        <w:rPr>
          <w:b/>
          <w:bCs/>
        </w:rPr>
        <w:t>:</w:t>
      </w:r>
    </w:p>
    <w:p>
      <w:pPr>
        <w:ind w:firstLine="0" w:firstLineChars="0"/>
      </w:pPr>
      <w:r>
        <w:rPr>
          <w:rFonts w:hint="eastAsia"/>
        </w:rPr>
        <w:t>1.</w:t>
      </w:r>
      <w:r>
        <w:t xml:space="preserve"> 全程心电图快速浏览</w:t>
      </w:r>
    </w:p>
    <w:p>
      <w:pPr>
        <w:ind w:firstLine="0" w:firstLineChars="0"/>
      </w:pPr>
      <w:r>
        <w:rPr>
          <w:rFonts w:hint="eastAsia"/>
        </w:rPr>
        <w:t>2.</w:t>
      </w:r>
      <w:r>
        <w:t xml:space="preserve"> 快速修改心搏类型。</w:t>
      </w:r>
    </w:p>
    <w:p>
      <w:pPr>
        <w:ind w:firstLine="0" w:firstLineChars="0"/>
      </w:pPr>
      <w:r>
        <w:rPr>
          <w:rFonts w:hint="eastAsia"/>
        </w:rPr>
        <w:t>3.</w:t>
      </w:r>
      <w:r>
        <w:t xml:space="preserve"> 添加心律失常事件。</w:t>
      </w:r>
    </w:p>
    <w:p>
      <w:pPr>
        <w:ind w:firstLine="0" w:firstLineChars="0"/>
      </w:pPr>
      <w:r>
        <mc:AlternateContent>
          <mc:Choice Requires="wpg">
            <w:drawing>
              <wp:anchor distT="0" distB="0" distL="114935" distR="114935" simplePos="0" relativeHeight="251669504" behindDoc="0" locked="0" layoutInCell="1" allowOverlap="1">
                <wp:simplePos x="0" y="0"/>
                <wp:positionH relativeFrom="column">
                  <wp:posOffset>33655</wp:posOffset>
                </wp:positionH>
                <wp:positionV relativeFrom="paragraph">
                  <wp:posOffset>18415</wp:posOffset>
                </wp:positionV>
                <wp:extent cx="5248910" cy="2846070"/>
                <wp:effectExtent l="0" t="0" r="8890" b="11430"/>
                <wp:wrapSquare wrapText="bothSides"/>
                <wp:docPr id="98" name="组合 98"/>
                <wp:cNvGraphicFramePr/>
                <a:graphic xmlns:a="http://schemas.openxmlformats.org/drawingml/2006/main">
                  <a:graphicData uri="http://schemas.microsoft.com/office/word/2010/wordprocessingGroup">
                    <wpg:wgp>
                      <wpg:cNvGrpSpPr/>
                      <wpg:grpSpPr>
                        <a:xfrm>
                          <a:off x="0" y="0"/>
                          <a:ext cx="5248910" cy="2846070"/>
                          <a:chOff x="2097" y="654908"/>
                          <a:chExt cx="8266" cy="4482"/>
                        </a:xfrm>
                      </wpg:grpSpPr>
                      <pic:pic xmlns:pic="http://schemas.openxmlformats.org/drawingml/2006/picture">
                        <pic:nvPicPr>
                          <pic:cNvPr id="30" name="图片 30" descr="D:\work\HolterSystem\文档\注册\送检\最新文件\图片\脱敏文件\010、页扫描-已脱敏.PNG010、页扫描-已脱敏"/>
                          <pic:cNvPicPr>
                            <a:picLocks noChangeAspect="1"/>
                          </pic:cNvPicPr>
                        </pic:nvPicPr>
                        <pic:blipFill>
                          <a:blip r:embed="rId51"/>
                          <a:srcRect/>
                          <a:stretch>
                            <a:fillRect/>
                          </a:stretch>
                        </pic:blipFill>
                        <pic:spPr>
                          <a:xfrm>
                            <a:off x="2097" y="654908"/>
                            <a:ext cx="8266" cy="4482"/>
                          </a:xfrm>
                          <a:prstGeom prst="rect">
                            <a:avLst/>
                          </a:prstGeom>
                        </pic:spPr>
                      </pic:pic>
                      <pic:pic xmlns:pic="http://schemas.openxmlformats.org/drawingml/2006/picture">
                        <pic:nvPicPr>
                          <pic:cNvPr id="94" name="图片 94" descr="圈1"/>
                          <pic:cNvPicPr>
                            <a:picLocks noChangeAspect="1"/>
                          </pic:cNvPicPr>
                        </pic:nvPicPr>
                        <pic:blipFill>
                          <a:blip r:embed="rId17"/>
                          <a:stretch>
                            <a:fillRect/>
                          </a:stretch>
                        </pic:blipFill>
                        <pic:spPr>
                          <a:xfrm>
                            <a:off x="6140" y="656254"/>
                            <a:ext cx="406" cy="406"/>
                          </a:xfrm>
                          <a:prstGeom prst="rect">
                            <a:avLst/>
                          </a:prstGeom>
                        </pic:spPr>
                      </pic:pic>
                      <pic:pic xmlns:pic="http://schemas.openxmlformats.org/drawingml/2006/picture">
                        <pic:nvPicPr>
                          <pic:cNvPr id="95" name="图片 95" descr="D:\work\HolterSystem\文档\注册\送检\最新文件\图片\圈12345\透明\圈2.png圈2"/>
                          <pic:cNvPicPr>
                            <a:picLocks noChangeAspect="1"/>
                          </pic:cNvPicPr>
                        </pic:nvPicPr>
                        <pic:blipFill>
                          <a:blip r:embed="rId18"/>
                          <a:srcRect/>
                          <a:stretch>
                            <a:fillRect/>
                          </a:stretch>
                        </pic:blipFill>
                        <pic:spPr>
                          <a:xfrm>
                            <a:off x="6524" y="655274"/>
                            <a:ext cx="405" cy="406"/>
                          </a:xfrm>
                          <a:prstGeom prst="rect">
                            <a:avLst/>
                          </a:prstGeom>
                        </pic:spPr>
                      </pic:pic>
                      <pic:pic xmlns:pic="http://schemas.openxmlformats.org/drawingml/2006/picture">
                        <pic:nvPicPr>
                          <pic:cNvPr id="96" name="图片 96" descr="D:\work\HolterSystem\文档\注册\送检\最新文件\图片\圈12345\透明\圈3.png圈3"/>
                          <pic:cNvPicPr>
                            <a:picLocks noChangeAspect="1"/>
                          </pic:cNvPicPr>
                        </pic:nvPicPr>
                        <pic:blipFill>
                          <a:blip r:embed="rId43"/>
                          <a:srcRect/>
                          <a:stretch>
                            <a:fillRect/>
                          </a:stretch>
                        </pic:blipFill>
                        <pic:spPr>
                          <a:xfrm>
                            <a:off x="5771" y="658140"/>
                            <a:ext cx="405" cy="406"/>
                          </a:xfrm>
                          <a:prstGeom prst="rect">
                            <a:avLst/>
                          </a:prstGeom>
                        </pic:spPr>
                      </pic:pic>
                      <pic:pic xmlns:pic="http://schemas.openxmlformats.org/drawingml/2006/picture">
                        <pic:nvPicPr>
                          <pic:cNvPr id="97" name="图片 97" descr="D:\work\HolterSystem\文档\注册\送检\最新文件\图片\圈12345\透明\圈4.png圈4"/>
                          <pic:cNvPicPr>
                            <a:picLocks noChangeAspect="1"/>
                          </pic:cNvPicPr>
                        </pic:nvPicPr>
                        <pic:blipFill>
                          <a:blip r:embed="rId49"/>
                          <a:srcRect/>
                          <a:stretch>
                            <a:fillRect/>
                          </a:stretch>
                        </pic:blipFill>
                        <pic:spPr>
                          <a:xfrm>
                            <a:off x="4170" y="655560"/>
                            <a:ext cx="405" cy="406"/>
                          </a:xfrm>
                          <a:prstGeom prst="rect">
                            <a:avLst/>
                          </a:prstGeom>
                        </pic:spPr>
                      </pic:pic>
                    </wpg:wgp>
                  </a:graphicData>
                </a:graphic>
              </wp:anchor>
            </w:drawing>
          </mc:Choice>
          <mc:Fallback>
            <w:pict>
              <v:group id="_x0000_s1026" o:spid="_x0000_s1026" o:spt="203" style="position:absolute;left:0pt;margin-left:2.65pt;margin-top:1.45pt;height:224.1pt;width:413.3pt;mso-wrap-distance-bottom:0pt;mso-wrap-distance-left:9.05pt;mso-wrap-distance-right:9.05pt;mso-wrap-distance-top:0pt;z-index:251669504;mso-width-relative:page;mso-height-relative:page;" coordorigin="2097,654908" coordsize="8266,4482" o:gfxdata="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NDf2XjUAAAAMQMAABkAAABkcnMvX3JlbHMv&#10;ZTJvRG9jLnhtbC5yZWxzvdLBSgMxEAbgu+A7hLm72d22IqXZXkToVeoDDMlsNriZhCSKfXsDIlgo&#10;622PmWH+/zvkcPzys/iklF1gBV3TgiDWwTi2Ct7OLw9PIHJBNjgHJgUXynAc7u8OrzRjqUd5cjGL&#10;msJZwVRK3EuZ9UQecxMicd2MIXks9ZmsjKjf0ZLs2/ZRpr8ZMFxlipNRkE5mB+J8ibX5/+wwjk7T&#10;c9AfnrjcqJDO1+4aiMlSUeDJOPwZ7prIFuRtw3Ydw3bJsFnHsFky9OsY+iVDt46h+zXIq48+f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">
                <o:lock v:ext="edit" aspectratio="f"/>
                <v:shape id="_x0000_s1026" o:spid="_x0000_s1026" o:spt="75" alt="D:\work\HolterSystem\文档\注册\送检\最新文件\图片\脱敏文件\010、页扫描-已脱敏.PNG010、页扫描-已脱敏" type="#_x0000_t75" style="position:absolute;left:2097;top:654908;height:4482;width:8266;" filled="f" o:preferrelative="t" stroked="f" coordsize="21600,21600" o:gfxdata="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rTJLsAAADb&#10;AAAADwAAAAAAAAABACAAAAAiAAAAZHJzL2Rvd25yZXYueG1sUEsBAhQAFAAAAAgAh07iQDMvBZ47&#10;AAAAOQAAABAAAAAAAAAAAQAgAAAACgEAAGRycy9zaGFwZXhtbC54bWxQSwUGAAAAAAYABgBbAQAA&#10;tAMAAAAA&#10;">
                  <v:fill on="f" focussize="0,0"/>
                  <v:stroke on="f"/>
                  <v:imagedata r:id="rId51" o:title=""/>
                  <o:lock v:ext="edit" aspectratio="t"/>
                </v:shape>
                <v:shape id="_x0000_s1026" o:spid="_x0000_s1026" o:spt="75" alt="圈1" type="#_x0000_t75" style="position:absolute;left:6140;top:656254;height:406;width:406;" filled="f" o:preferrelative="t" stroked="f" coordsize="21600,21600" o:gfxdata="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Ik/i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524;top:655274;height:406;width:405;" filled="f" o:preferrelative="t" stroked="f" coordsize="21600,21600" o:gfxdata="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UVS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771;top:658140;height:406;width:405;" filled="f" o:preferrelative="t" stroked="f" coordsize="21600,21600" o:gfxdata="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jMsS/&#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4170;top:655560;height:406;width:405;" filled="f" o:preferrelative="t" stroked="f" coordsize="21600,21600" o:gfxdata="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PI4r4A&#10;AADbAAAADwAAAAAAAAABACAAAAAiAAAAZHJzL2Rvd25yZXYueG1sUEsBAhQAFAAAAAgAh07iQDMv&#10;BZ47AAAAOQAAABAAAAAAAAAAAQAgAAAADQEAAGRycy9zaGFwZXhtbC54bWxQSwUGAAAAAAYABgBb&#10;AQAAtwMAAAAA&#10;">
                  <v:fill on="f" focussize="0,0"/>
                  <v:stroke on="f"/>
                  <v:imagedata r:id="rId49" o:title=""/>
                  <o:lock v:ext="edit" aspectratio="t"/>
                </v:shape>
                <w10:wrap type="square"/>
              </v:group>
            </w:pict>
          </mc:Fallback>
        </mc:AlternateContent>
      </w:r>
    </w:p>
    <w:p>
      <w:pPr>
        <w:ind w:firstLine="0" w:firstLineChars="0"/>
      </w:pPr>
      <w:r>
        <w:rPr>
          <w:rFonts w:hint="eastAsia"/>
        </w:rPr>
        <w:t>界面由以下部分组成：</w:t>
      </w:r>
    </w:p>
    <w:p>
      <w:pPr>
        <w:ind w:firstLine="0" w:firstLineChars="0"/>
        <w:rPr>
          <w:b/>
          <w:bCs/>
        </w:rPr>
      </w:pPr>
      <w:r>
        <w:rPr>
          <w:rFonts w:hint="eastAsia"/>
          <w:b/>
          <w:bCs/>
        </w:rPr>
        <w:t>区域</w:t>
      </w:r>
      <w:r>
        <w:rPr>
          <w:b/>
          <w:bCs/>
        </w:rPr>
        <w:t>1：长时程心电图显示和编辑窗</w:t>
      </w:r>
    </w:p>
    <w:p>
      <w:pPr>
        <w:ind w:firstLine="0" w:firstLineChars="0"/>
      </w:pPr>
      <w:r>
        <w:rPr>
          <w:rFonts w:hint="eastAsia"/>
        </w:rPr>
        <w:t>1.</w:t>
      </w:r>
      <w:r>
        <w:t xml:space="preserve"> </w:t>
      </w:r>
      <w:r>
        <w:rPr>
          <w:rFonts w:hint="eastAsia"/>
        </w:rPr>
        <w:t>显示的心电图为单导联，导联可以选择。</w:t>
      </w:r>
    </w:p>
    <w:p>
      <w:pPr>
        <w:ind w:firstLine="0" w:firstLineChars="0"/>
      </w:pPr>
      <w:r>
        <w:rPr>
          <w:rFonts w:hint="eastAsia"/>
        </w:rPr>
        <w:t>2.</w:t>
      </w:r>
      <w:r>
        <w:t xml:space="preserve"> 单击鼠标左键可以选择心搏，下方的心电图编</w:t>
      </w:r>
      <w:r>
        <w:rPr>
          <w:rFonts w:hint="eastAsia"/>
        </w:rPr>
        <w:t>辑窗会跟随定位到该心搏。</w:t>
      </w:r>
    </w:p>
    <w:p>
      <w:pPr>
        <w:ind w:firstLine="0" w:firstLineChars="0"/>
      </w:pPr>
      <w:r>
        <w:rPr>
          <w:rFonts w:hint="eastAsia"/>
        </w:rPr>
        <w:t>3.</w:t>
      </w:r>
      <w:r>
        <w:t xml:space="preserve"> 单击鼠标右键可以开启操作菜单，提供修改心</w:t>
      </w:r>
      <w:r>
        <w:rPr>
          <w:rFonts w:hint="eastAsia"/>
        </w:rPr>
        <w:t>搏类型操作。</w:t>
      </w:r>
    </w:p>
    <w:p>
      <w:pPr>
        <w:ind w:firstLine="0" w:firstLineChars="0"/>
      </w:pPr>
      <w:r>
        <w:rPr>
          <w:rFonts w:hint="eastAsia"/>
        </w:rPr>
        <w:t>4.</w:t>
      </w:r>
      <w:r>
        <w:t xml:space="preserve"> 鼠标滚轮快速翻页。</w:t>
      </w:r>
    </w:p>
    <w:p>
      <w:pPr>
        <w:ind w:firstLine="0" w:firstLineChars="0"/>
      </w:pPr>
      <w:r>
        <w:rPr>
          <w:rFonts w:hint="eastAsia"/>
        </w:rPr>
        <w:t>5.</w:t>
      </w:r>
      <w:r>
        <w:t xml:space="preserve"> 窗口右边滚动条提供页滚动。</w:t>
      </w:r>
    </w:p>
    <w:p>
      <w:pPr>
        <w:ind w:firstLine="0" w:firstLineChars="0"/>
      </w:pPr>
      <w:r>
        <w:rPr>
          <w:rFonts w:hint="eastAsia"/>
        </w:rPr>
        <w:t>6.</w:t>
      </w:r>
      <w:r>
        <w:t xml:space="preserve"> 键盘：心搏类型修改键（请参见心搏类型</w:t>
      </w:r>
      <w:r>
        <w:rPr>
          <w:rFonts w:hint="eastAsia"/>
        </w:rPr>
        <w:t>说明）。</w:t>
      </w:r>
    </w:p>
    <w:p>
      <w:pPr>
        <w:ind w:firstLine="0" w:firstLineChars="0"/>
        <w:rPr>
          <w:b/>
          <w:bCs/>
        </w:rPr>
      </w:pPr>
      <w:r>
        <w:rPr>
          <w:rFonts w:hint="eastAsia"/>
          <w:b/>
          <w:bCs/>
        </w:rPr>
        <w:t>区域</w:t>
      </w:r>
      <w:r>
        <w:rPr>
          <w:b/>
          <w:bCs/>
        </w:rPr>
        <w:t>2：趋势图</w:t>
      </w:r>
    </w:p>
    <w:p>
      <w:pPr>
        <w:ind w:firstLine="0" w:firstLineChars="0"/>
      </w:pPr>
      <w:r>
        <w:rPr>
          <w:rFonts w:hint="eastAsia"/>
        </w:rPr>
        <w:t>心率趋势图</w:t>
      </w:r>
      <w:r>
        <w:t>可以用来选择或定位心电图。</w:t>
      </w:r>
    </w:p>
    <w:p>
      <w:pPr>
        <w:ind w:firstLine="0" w:firstLineChars="0"/>
        <w:rPr>
          <w:b/>
          <w:bCs/>
        </w:rPr>
      </w:pPr>
      <w:r>
        <w:rPr>
          <w:rFonts w:hint="eastAsia"/>
          <w:b/>
          <w:bCs/>
        </w:rPr>
        <w:t>区域</w:t>
      </w:r>
      <w:r>
        <w:rPr>
          <w:b/>
          <w:bCs/>
        </w:rPr>
        <w:t>3：心电图编辑窗</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ind w:firstLine="0" w:firstLineChars="0"/>
        <w:rPr>
          <w:rFonts w:ascii="宋体" w:cs="宋体"/>
          <w:b/>
          <w:bCs/>
          <w:kern w:val="0"/>
          <w:szCs w:val="21"/>
        </w:rPr>
      </w:pPr>
      <w:r>
        <w:rPr>
          <w:rFonts w:hint="eastAsia" w:ascii="宋体" w:cs="宋体"/>
          <w:b/>
          <w:bCs/>
          <w:kern w:val="0"/>
          <w:szCs w:val="21"/>
        </w:rPr>
        <w:t>区域</w:t>
      </w:r>
      <w:r>
        <w:rPr>
          <w:rFonts w:ascii="宋体" w:cs="宋体"/>
          <w:b/>
          <w:bCs/>
          <w:kern w:val="0"/>
          <w:szCs w:val="21"/>
        </w:rPr>
        <w:t>4</w:t>
      </w:r>
      <w:r>
        <w:rPr>
          <w:rFonts w:hint="eastAsia" w:ascii="宋体" w:cs="宋体"/>
          <w:b/>
          <w:bCs/>
          <w:kern w:val="0"/>
          <w:szCs w:val="21"/>
        </w:rPr>
        <w:t>：工具栏</w:t>
      </w:r>
    </w:p>
    <w:p>
      <w:pPr>
        <w:ind w:firstLine="0" w:firstLineChars="0"/>
      </w:pPr>
      <w:r>
        <w:rPr>
          <w:rFonts w:hint="eastAsia"/>
        </w:rPr>
        <w:t>1.</w:t>
      </w:r>
      <w:r>
        <w:t xml:space="preserve"> </w:t>
      </w:r>
      <w:r>
        <w:rPr>
          <w:rFonts w:hint="eastAsia"/>
        </w:rPr>
        <w:t>选择显示通道。</w:t>
      </w:r>
    </w:p>
    <w:p>
      <w:pPr>
        <w:ind w:firstLine="0" w:firstLineChars="0"/>
      </w:pPr>
      <w:r>
        <w:rPr>
          <w:rFonts w:hint="eastAsia"/>
        </w:rPr>
        <w:t>2.</w:t>
      </w:r>
      <w:r>
        <w:t xml:space="preserve"> 调整心电图显示幅度。</w:t>
      </w:r>
    </w:p>
    <w:p>
      <w:pPr>
        <w:ind w:firstLine="0" w:firstLineChars="0"/>
      </w:pPr>
      <w:r>
        <w:rPr>
          <w:rFonts w:hint="eastAsia"/>
        </w:rPr>
        <w:t>3.</w:t>
      </w:r>
      <w:r>
        <w:t xml:space="preserve"> </w:t>
      </w:r>
      <w:r>
        <w:rPr>
          <w:rFonts w:hint="eastAsia"/>
        </w:rPr>
        <w:t>“</w:t>
      </w:r>
      <w:r>
        <w:t>上翻页</w:t>
      </w:r>
      <w:r>
        <w:rPr>
          <w:rFonts w:hint="eastAsia"/>
        </w:rPr>
        <w:t>”</w:t>
      </w:r>
      <w:r>
        <w:t>、</w:t>
      </w:r>
      <w:r>
        <w:rPr>
          <w:rFonts w:hint="eastAsia"/>
        </w:rPr>
        <w:t>“</w:t>
      </w:r>
      <w:r>
        <w:t>下翻页</w:t>
      </w:r>
      <w:r>
        <w:rPr>
          <w:rFonts w:hint="eastAsia"/>
        </w:rPr>
        <w:t>”</w:t>
      </w:r>
      <w:r>
        <w:t>按钮：显示上/下一页心</w:t>
      </w:r>
      <w:r>
        <w:rPr>
          <w:rFonts w:hint="eastAsia"/>
        </w:rPr>
        <w:t>电图。</w:t>
      </w:r>
    </w:p>
    <w:p>
      <w:pPr>
        <w:ind w:firstLine="0" w:firstLineChars="0"/>
      </w:pPr>
      <w:r>
        <w:rPr>
          <w:rFonts w:hint="eastAsia"/>
        </w:rPr>
        <w:t>4.</w:t>
      </w:r>
      <w:r>
        <w:t xml:space="preserve"> 开启</w:t>
      </w:r>
      <w:r>
        <w:rPr>
          <w:rFonts w:hint="eastAsia"/>
        </w:rPr>
        <w:t>“</w:t>
      </w:r>
      <w:r>
        <w:t>显示心律失常</w:t>
      </w:r>
      <w:r>
        <w:rPr>
          <w:rFonts w:hint="eastAsia"/>
        </w:rPr>
        <w:t>”</w:t>
      </w:r>
      <w:r>
        <w:t>可以显示心律失常标示。</w:t>
      </w:r>
    </w:p>
    <w:p>
      <w:pPr>
        <w:ind w:firstLine="0" w:firstLineChars="0"/>
      </w:pPr>
      <w:bookmarkStart w:id="1293" w:name="_Toc8152"/>
      <w:bookmarkStart w:id="1294" w:name="_Toc38631396"/>
      <w:bookmarkStart w:id="1295" w:name="_Toc19189"/>
      <w:bookmarkStart w:id="1296" w:name="_Toc16915"/>
      <w:r>
        <w:rPr>
          <w:rFonts w:hint="eastAsia"/>
        </w:rPr>
        <w:t>修改心搏类型</w:t>
      </w:r>
      <w:bookmarkEnd w:id="1293"/>
      <w:bookmarkEnd w:id="1294"/>
      <w:bookmarkEnd w:id="1295"/>
      <w:bookmarkEnd w:id="1296"/>
      <w:r>
        <w:rPr>
          <w:rFonts w:hint="eastAsia"/>
        </w:rPr>
        <w:t xml:space="preserve"> </w:t>
      </w:r>
    </w:p>
    <w:p>
      <w:pPr>
        <w:ind w:firstLine="0" w:firstLineChars="0"/>
      </w:pPr>
      <w:r>
        <w:rPr>
          <w:rFonts w:hint="eastAsia"/>
        </w:rPr>
        <w:t>操作方法：</w:t>
      </w:r>
    </w:p>
    <w:p>
      <w:pPr>
        <w:ind w:firstLine="0" w:firstLineChars="0"/>
      </w:pPr>
      <w:r>
        <w:rPr>
          <w:rFonts w:hint="eastAsia"/>
        </w:rPr>
        <w:t>1.</w:t>
      </w:r>
      <w:r>
        <w:t xml:space="preserve"> 首先用鼠标选择心搏</w:t>
      </w:r>
      <w:r>
        <w:rPr>
          <w:rFonts w:hint="eastAsia"/>
        </w:rPr>
        <w:t>；</w:t>
      </w:r>
    </w:p>
    <w:p>
      <w:pPr>
        <w:ind w:firstLine="0" w:firstLineChars="0"/>
      </w:pPr>
      <w:r>
        <w:t>2. 单击鼠标右键开启操作菜单；</w:t>
      </w:r>
      <w:r>
        <w:br w:type="textWrapping"/>
      </w:r>
      <w:bookmarkStart w:id="1297" w:name="_Toc5210"/>
      <w:bookmarkStart w:id="1298" w:name="_Toc20803"/>
      <w:bookmarkStart w:id="1299" w:name="_Toc22380"/>
      <w:bookmarkStart w:id="1300" w:name="_Toc15735"/>
      <w:bookmarkStart w:id="1301" w:name="_Toc25172"/>
      <w:r>
        <w:t>3. 选择新的类型。</w:t>
      </w:r>
      <w:bookmarkEnd w:id="1297"/>
      <w:bookmarkEnd w:id="1298"/>
      <w:bookmarkEnd w:id="1299"/>
      <w:bookmarkEnd w:id="1300"/>
      <w:bookmarkEnd w:id="1301"/>
      <w:bookmarkStart w:id="1302" w:name="_Toc38631398"/>
    </w:p>
    <w:p>
      <w:pPr>
        <w:pStyle w:val="3"/>
        <w:ind w:firstLine="0" w:firstLineChars="0"/>
      </w:pPr>
      <w:bookmarkStart w:id="1303" w:name="_Toc11930"/>
      <w:bookmarkStart w:id="1304" w:name="_Toc29316"/>
      <w:bookmarkStart w:id="1305" w:name="_Toc29222"/>
      <w:bookmarkStart w:id="1306" w:name="_Toc21685"/>
      <w:bookmarkStart w:id="1307" w:name="_Toc16452"/>
      <w:bookmarkStart w:id="1308" w:name="_Toc21621"/>
      <w:bookmarkStart w:id="1309" w:name="_Toc22602"/>
      <w:bookmarkStart w:id="1310" w:name="_Toc16512"/>
      <w:bookmarkStart w:id="1311" w:name="_Toc18105"/>
      <w:bookmarkStart w:id="1312" w:name="_Toc25092"/>
      <w:bookmarkStart w:id="1313" w:name="_Toc8051"/>
      <w:bookmarkStart w:id="1314" w:name="_Toc4603"/>
      <w:bookmarkStart w:id="1315" w:name="_Toc6688"/>
      <w:bookmarkStart w:id="1316" w:name="_Toc9810"/>
      <w:bookmarkStart w:id="1317" w:name="_Toc4756"/>
      <w:bookmarkStart w:id="1318" w:name="_Toc25819"/>
      <w:bookmarkStart w:id="1319" w:name="_Toc29884"/>
      <w:bookmarkStart w:id="1320" w:name="_Toc40880765"/>
      <w:bookmarkStart w:id="1321" w:name="_Toc19940"/>
      <w:bookmarkStart w:id="1322" w:name="_Toc19095"/>
      <w:bookmarkStart w:id="1323" w:name="_Toc29711"/>
      <w:bookmarkStart w:id="1324" w:name="_Toc9366"/>
      <w:bookmarkStart w:id="1325" w:name="_Toc14426"/>
      <w:bookmarkStart w:id="1326" w:name="_Toc21509"/>
      <w:bookmarkStart w:id="1327" w:name="_Toc30351"/>
      <w:bookmarkStart w:id="1328" w:name="_Toc4238"/>
      <w:bookmarkStart w:id="1329" w:name="_Toc21964"/>
      <w:r>
        <w:t>5</w:t>
      </w:r>
      <w:r>
        <w:rPr>
          <w:rFonts w:hint="eastAsia"/>
        </w:rPr>
        <w:t>.7</w:t>
      </w:r>
      <w:r>
        <w:t xml:space="preserve"> </w:t>
      </w:r>
      <w:r>
        <w:rPr>
          <w:rFonts w:hint="eastAsia"/>
        </w:rPr>
        <w:t>房颤</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pPr>
        <w:ind w:firstLine="0" w:firstLineChars="0"/>
      </w:pPr>
      <w:bookmarkStart w:id="1330" w:name="_Toc15241"/>
      <w:r>
        <mc:AlternateContent>
          <mc:Choice Requires="wpg">
            <w:drawing>
              <wp:inline distT="0" distB="0" distL="114935" distR="114935">
                <wp:extent cx="5157470" cy="2796540"/>
                <wp:effectExtent l="0" t="0" r="5080" b="3810"/>
                <wp:docPr id="116" name="组合 116"/>
                <wp:cNvGraphicFramePr/>
                <a:graphic xmlns:a="http://schemas.openxmlformats.org/drawingml/2006/main">
                  <a:graphicData uri="http://schemas.microsoft.com/office/word/2010/wordprocessingGroup">
                    <wpg:wgp>
                      <wpg:cNvGrpSpPr/>
                      <wpg:grpSpPr>
                        <a:xfrm>
                          <a:off x="0" y="0"/>
                          <a:ext cx="5157470" cy="2796540"/>
                          <a:chOff x="2173" y="687323"/>
                          <a:chExt cx="8122" cy="4404"/>
                        </a:xfrm>
                      </wpg:grpSpPr>
                      <pic:pic xmlns:pic="http://schemas.openxmlformats.org/drawingml/2006/picture">
                        <pic:nvPicPr>
                          <pic:cNvPr id="17" name="图片 17" descr="D:\work\HolterSystem\文档\注册\送检\最新文件\图片\脱敏文件\011、房颤-已脱敏.PNG011、房颤-已脱敏"/>
                          <pic:cNvPicPr>
                            <a:picLocks noChangeAspect="1"/>
                          </pic:cNvPicPr>
                        </pic:nvPicPr>
                        <pic:blipFill>
                          <a:blip r:embed="rId52"/>
                          <a:srcRect/>
                          <a:stretch>
                            <a:fillRect/>
                          </a:stretch>
                        </pic:blipFill>
                        <pic:spPr>
                          <a:xfrm>
                            <a:off x="2173" y="687323"/>
                            <a:ext cx="8122" cy="4404"/>
                          </a:xfrm>
                          <a:prstGeom prst="rect">
                            <a:avLst/>
                          </a:prstGeom>
                        </pic:spPr>
                      </pic:pic>
                      <pic:pic xmlns:pic="http://schemas.openxmlformats.org/drawingml/2006/picture">
                        <pic:nvPicPr>
                          <pic:cNvPr id="111" name="图片 111" descr="圈1"/>
                          <pic:cNvPicPr>
                            <a:picLocks noChangeAspect="1"/>
                          </pic:cNvPicPr>
                        </pic:nvPicPr>
                        <pic:blipFill>
                          <a:blip r:embed="rId17"/>
                          <a:stretch>
                            <a:fillRect/>
                          </a:stretch>
                        </pic:blipFill>
                        <pic:spPr>
                          <a:xfrm>
                            <a:off x="6013" y="687799"/>
                            <a:ext cx="406" cy="406"/>
                          </a:xfrm>
                          <a:prstGeom prst="rect">
                            <a:avLst/>
                          </a:prstGeom>
                        </pic:spPr>
                      </pic:pic>
                      <pic:pic xmlns:pic="http://schemas.openxmlformats.org/drawingml/2006/picture">
                        <pic:nvPicPr>
                          <pic:cNvPr id="112" name="图片 112" descr="D:\work\HolterSystem\文档\注册\送检\最新文件\图片\圈12345\透明\圈2.png圈2"/>
                          <pic:cNvPicPr>
                            <a:picLocks noChangeAspect="1"/>
                          </pic:cNvPicPr>
                        </pic:nvPicPr>
                        <pic:blipFill>
                          <a:blip r:embed="rId18"/>
                          <a:srcRect/>
                          <a:stretch>
                            <a:fillRect/>
                          </a:stretch>
                        </pic:blipFill>
                        <pic:spPr>
                          <a:xfrm>
                            <a:off x="2715" y="688844"/>
                            <a:ext cx="405" cy="406"/>
                          </a:xfrm>
                          <a:prstGeom prst="rect">
                            <a:avLst/>
                          </a:prstGeom>
                        </pic:spPr>
                      </pic:pic>
                      <pic:pic xmlns:pic="http://schemas.openxmlformats.org/drawingml/2006/picture">
                        <pic:nvPicPr>
                          <pic:cNvPr id="113" name="图片 113" descr="D:\work\HolterSystem\文档\注册\送检\最新文件\图片\圈12345\透明\圈3.png圈3"/>
                          <pic:cNvPicPr>
                            <a:picLocks noChangeAspect="1"/>
                          </pic:cNvPicPr>
                        </pic:nvPicPr>
                        <pic:blipFill>
                          <a:blip r:embed="rId43"/>
                          <a:srcRect/>
                          <a:stretch>
                            <a:fillRect/>
                          </a:stretch>
                        </pic:blipFill>
                        <pic:spPr>
                          <a:xfrm>
                            <a:off x="6160" y="688603"/>
                            <a:ext cx="405" cy="406"/>
                          </a:xfrm>
                          <a:prstGeom prst="rect">
                            <a:avLst/>
                          </a:prstGeom>
                        </pic:spPr>
                      </pic:pic>
                      <pic:pic xmlns:pic="http://schemas.openxmlformats.org/drawingml/2006/picture">
                        <pic:nvPicPr>
                          <pic:cNvPr id="114" name="图片 114" descr="D:\work\HolterSystem\文档\注册\送检\最新文件\图片\圈12345\透明\圈4.png圈4"/>
                          <pic:cNvPicPr>
                            <a:picLocks noChangeAspect="1"/>
                          </pic:cNvPicPr>
                        </pic:nvPicPr>
                        <pic:blipFill>
                          <a:blip r:embed="rId49"/>
                          <a:srcRect/>
                          <a:stretch>
                            <a:fillRect/>
                          </a:stretch>
                        </pic:blipFill>
                        <pic:spPr>
                          <a:xfrm>
                            <a:off x="5571" y="690328"/>
                            <a:ext cx="405" cy="406"/>
                          </a:xfrm>
                          <a:prstGeom prst="rect">
                            <a:avLst/>
                          </a:prstGeom>
                        </pic:spPr>
                      </pic:pic>
                    </wpg:wgp>
                  </a:graphicData>
                </a:graphic>
              </wp:inline>
            </w:drawing>
          </mc:Choice>
          <mc:Fallback>
            <w:pict>
              <v:group id="_x0000_s1026" o:spid="_x0000_s1026" o:spt="203" style="height:220.2pt;width:406.1pt;" coordorigin="2173,687323" coordsize="8122,4404" o:gfxdata="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">
                <o:lock v:ext="edit" aspectratio="f"/>
                <v:shape id="_x0000_s1026" o:spid="_x0000_s1026" o:spt="75" alt="D:\work\HolterSystem\文档\注册\送检\最新文件\图片\脱敏文件\011、房颤-已脱敏.PNG011、房颤-已脱敏" type="#_x0000_t75" style="position:absolute;left:2173;top:687323;height:4404;width:8122;" filled="f" o:preferrelative="t" stroked="f" coordsize="21600,21600" o:gfxdata="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T6fS/&#10;AAAA2wAAAA8AAAAAAAAAAQAgAAAAIgAAAGRycy9kb3ducmV2LnhtbFBLAQIUABQAAAAIAIdO4kAz&#10;LwWeOwAAADkAAAAQAAAAAAAAAAEAIAAAAA4BAABkcnMvc2hhcGV4bWwueG1sUEsFBgAAAAAGAAYA&#10;WwEAALgDAAAAAA==&#10;">
                  <v:fill on="f" focussize="0,0"/>
                  <v:stroke on="f"/>
                  <v:imagedata r:id="rId52" o:title=""/>
                  <o:lock v:ext="edit" aspectratio="t"/>
                </v:shape>
                <v:shape id="_x0000_s1026" o:spid="_x0000_s1026" o:spt="75" alt="圈1" type="#_x0000_t75" style="position:absolute;left:6013;top:687799;height:406;width:406;" filled="f" o:preferrelative="t" stroked="f" coordsize="21600,21600" o:gfxdata="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vxw57UAAADcAAAADwAA&#10;AAAAAAABACAAAAAiAAAAZHJzL2Rvd25yZXYueG1sUEsBAhQAFAAAAAgAh07iQDMvBZ47AAAAOQAA&#10;ABAAAAAAAAAAAQAgAAAABAEAAGRycy9zaGFwZXhtbC54bWxQSwUGAAAAAAYABgBbAQAArgMAAAAA&#10;">
                  <v:fill on="f" focussize="0,0"/>
                  <v:stroke on="f"/>
                  <v:imagedata r:id="rId17" o:title=""/>
                  <o:lock v:ext="edit" aspectratio="t"/>
                </v:shape>
                <v:shape id="_x0000_s1026" o:spid="_x0000_s1026" o:spt="75" alt="D:\work\HolterSystem\文档\注册\送检\最新文件\图片\圈12345\透明\圈2.png圈2" type="#_x0000_t75" style="position:absolute;left:2715;top:688844;height:406;width:405;" filled="f" o:preferrelative="t" stroked="f" coordsize="21600,21600" o:gfxdata="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QC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6160;top:688603;height:406;width:405;" filled="f" o:preferrelative="t" stroked="f" coordsize="21600,21600" o:gfxdata="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i0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571;top:690328;height:406;width:405;" filled="f" o:preferrelative="t" stroked="f" coordsize="21600,21600" o:gfxdata="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9pt7sAAADc&#10;AAAADwAAAAAAAAABACAAAAAiAAAAZHJzL2Rvd25yZXYueG1sUEsBAhQAFAAAAAgAh07iQDMvBZ47&#10;AAAAOQAAABAAAAAAAAAAAQAgAAAACgEAAGRycy9zaGFwZXhtbC54bWxQSwUGAAAAAAYABgBbAQAA&#10;tAMAAAAA&#10;">
                  <v:fill on="f" focussize="0,0"/>
                  <v:stroke on="f"/>
                  <v:imagedata r:id="rId49" o:title=""/>
                  <o:lock v:ext="edit" aspectratio="t"/>
                </v:shape>
                <w10:wrap type="none"/>
                <w10:anchorlock/>
              </v:group>
            </w:pict>
          </mc:Fallback>
        </mc:AlternateContent>
      </w:r>
      <w:bookmarkEnd w:id="1330"/>
    </w:p>
    <w:p>
      <w:pPr>
        <w:ind w:firstLine="0" w:firstLineChars="0"/>
      </w:pPr>
      <w:r>
        <w:rPr>
          <w:rFonts w:hint="eastAsia"/>
        </w:rPr>
        <w:t>房颤</w:t>
      </w:r>
      <w:r>
        <w:t>功能界面由以下部分组成：</w:t>
      </w:r>
    </w:p>
    <w:p>
      <w:pPr>
        <w:ind w:firstLine="0" w:firstLineChars="0"/>
        <w:rPr>
          <w:b/>
          <w:bCs/>
        </w:rPr>
      </w:pPr>
      <w:r>
        <w:rPr>
          <w:rFonts w:hint="eastAsia"/>
          <w:b/>
          <w:bCs/>
        </w:rPr>
        <w:t>区域</w:t>
      </w:r>
      <w:r>
        <w:rPr>
          <w:b/>
          <w:bCs/>
        </w:rPr>
        <w:t>1：心搏R-R 间期离散趋势图</w:t>
      </w:r>
    </w:p>
    <w:p>
      <w:pPr>
        <w:pStyle w:val="23"/>
        <w:numPr>
          <w:ilvl w:val="0"/>
          <w:numId w:val="10"/>
        </w:numPr>
        <w:ind w:firstLineChars="0"/>
      </w:pPr>
      <w:r>
        <w:rPr>
          <w:rFonts w:hint="eastAsia"/>
        </w:rPr>
        <w:t>密度图以</w:t>
      </w:r>
      <w:r>
        <w:t>5 分钟为步长，统计5 分钟内的心搏在不同R-R 间期上的分布，</w:t>
      </w:r>
    </w:p>
    <w:p>
      <w:pPr>
        <w:ind w:firstLine="0" w:firstLineChars="0"/>
      </w:pPr>
      <w:r>
        <w:t>横坐标为时间，纵坐标为RR 间期，颜色代表心搏的数量多少。其中，</w:t>
      </w:r>
      <w:r>
        <w:rPr>
          <w:rFonts w:hint="eastAsia"/>
        </w:rPr>
        <w:t>蓝色心搏数量最少、绿色次之而红色数量最多。</w:t>
      </w:r>
      <w:r>
        <w:t>如果心搏集中在某个R-R 间期段，那么该位置</w:t>
      </w:r>
      <w:r>
        <w:rPr>
          <w:rFonts w:hint="eastAsia"/>
        </w:rPr>
        <w:t>的颜色就越亮（红色），反之，则颜色越暗（蓝色或绿色）。</w:t>
      </w:r>
    </w:p>
    <w:p>
      <w:pPr>
        <w:ind w:firstLine="0" w:firstLineChars="0"/>
      </w:pPr>
      <w:r>
        <w:rPr>
          <w:rFonts w:hint="eastAsia"/>
        </w:rPr>
        <w:t>2.</w:t>
      </w:r>
      <w:r>
        <w:t xml:space="preserve"> T-RR</w:t>
      </w:r>
      <w:r>
        <w:rPr>
          <w:rFonts w:hint="eastAsia"/>
        </w:rPr>
        <w:t>图是全部心搏的间期点图。</w:t>
      </w:r>
    </w:p>
    <w:p>
      <w:pPr>
        <w:ind w:firstLine="0" w:firstLineChars="0"/>
      </w:pPr>
      <w:r>
        <w:rPr>
          <w:rFonts w:hint="eastAsia"/>
        </w:rPr>
        <w:t>3.</w:t>
      </w:r>
      <w:r>
        <w:t xml:space="preserve"> 通过这个R-R 间期离散趋势可以基本确定房颤</w:t>
      </w:r>
      <w:r>
        <w:rPr>
          <w:rFonts w:hint="eastAsia"/>
        </w:rPr>
        <w:t>发作情况。并通过下面的工具做到精确定位房颤</w:t>
      </w:r>
      <w:r>
        <w:t>的起始心搏和结束心搏。</w:t>
      </w:r>
    </w:p>
    <w:p>
      <w:pPr>
        <w:ind w:firstLine="0" w:firstLineChars="0"/>
        <w:rPr>
          <w:b/>
          <w:bCs/>
        </w:rPr>
      </w:pPr>
      <w:r>
        <w:rPr>
          <w:rFonts w:hint="eastAsia"/>
          <w:b/>
          <w:bCs/>
        </w:rPr>
        <w:t>区域</w:t>
      </w:r>
      <w:r>
        <w:rPr>
          <w:b/>
          <w:bCs/>
        </w:rPr>
        <w:t>2：房颤事件列表</w:t>
      </w:r>
    </w:p>
    <w:p>
      <w:pPr>
        <w:ind w:firstLine="0" w:firstLineChars="0"/>
      </w:pPr>
      <w:r>
        <w:rPr>
          <w:rFonts w:hint="eastAsia"/>
        </w:rPr>
        <w:t>1.</w:t>
      </w:r>
      <w:r>
        <w:t xml:space="preserve"> </w:t>
      </w:r>
      <w:r>
        <w:rPr>
          <w:rFonts w:hint="eastAsia"/>
        </w:rPr>
        <w:t>显示已经定义的房颤</w:t>
      </w:r>
      <w:r>
        <w:t>事件，包括房颤</w:t>
      </w:r>
      <w:r>
        <w:rPr>
          <w:rFonts w:hint="eastAsia"/>
        </w:rPr>
        <w:t>起始时间、结束时间和持续时间。</w:t>
      </w:r>
    </w:p>
    <w:p>
      <w:pPr>
        <w:ind w:firstLine="0" w:firstLineChars="0"/>
      </w:pPr>
      <w:r>
        <w:rPr>
          <w:rFonts w:hint="eastAsia"/>
        </w:rPr>
        <w:t>2.</w:t>
      </w:r>
      <w:r>
        <w:t xml:space="preserve"> </w:t>
      </w:r>
      <w:r>
        <w:rPr>
          <w:rFonts w:hint="eastAsia"/>
        </w:rPr>
        <w:t>“</w:t>
      </w:r>
      <w:r>
        <w:t>检测房颤</w:t>
      </w:r>
      <w:r>
        <w:rPr>
          <w:rFonts w:hint="eastAsia"/>
        </w:rPr>
        <w:t>”</w:t>
      </w:r>
      <w:r>
        <w:t>按钮：自动检测并记录疑似发生</w:t>
      </w:r>
      <w:r>
        <w:rPr>
          <w:rFonts w:hint="eastAsia"/>
        </w:rPr>
        <w:t>房颤</w:t>
      </w:r>
      <w:r>
        <w:t>的时间段。</w:t>
      </w:r>
    </w:p>
    <w:p>
      <w:pPr>
        <w:ind w:firstLine="0" w:firstLineChars="0"/>
      </w:pPr>
      <w:r>
        <w:rPr>
          <w:rFonts w:hint="eastAsia"/>
        </w:rPr>
        <w:t>3.</w:t>
      </w:r>
      <w:r>
        <w:t xml:space="preserve"> </w:t>
      </w:r>
      <w:r>
        <w:rPr>
          <w:rFonts w:hint="eastAsia"/>
        </w:rPr>
        <w:t>右键点击房颤事件，弹出【删除该事件】，可以删除选中的事件。</w:t>
      </w:r>
    </w:p>
    <w:p>
      <w:pPr>
        <w:ind w:firstLine="0" w:firstLineChars="0"/>
      </w:pPr>
      <w:r>
        <w:rPr>
          <w:rFonts w:hint="eastAsia"/>
        </w:rPr>
        <w:t>4.</w:t>
      </w:r>
      <w:r>
        <w:t xml:space="preserve"> 选中列表中的事件，其它窗口联动定位显示。</w:t>
      </w:r>
    </w:p>
    <w:p>
      <w:pPr>
        <w:ind w:firstLine="0" w:firstLineChars="0"/>
      </w:pPr>
      <w:r>
        <w:rPr>
          <w:rFonts w:hint="eastAsia"/>
        </w:rPr>
        <w:t>5.</w:t>
      </w:r>
      <w:r>
        <w:t xml:space="preserve"> </w:t>
      </w:r>
      <w:r>
        <w:rPr>
          <w:rFonts w:hint="eastAsia"/>
        </w:rPr>
        <w:t>在医生确认完各个检测出的房颤时间段以后，点击“清除房颤检测”。</w:t>
      </w:r>
    </w:p>
    <w:p>
      <w:pPr>
        <w:ind w:firstLine="0" w:firstLineChars="0"/>
        <w:rPr>
          <w:b/>
          <w:bCs/>
        </w:rPr>
      </w:pPr>
      <w:r>
        <w:rPr>
          <w:rFonts w:hint="eastAsia"/>
          <w:b/>
          <w:bCs/>
        </w:rPr>
        <w:t>区域</w:t>
      </w:r>
      <w:r>
        <w:rPr>
          <w:b/>
          <w:bCs/>
        </w:rPr>
        <w:t>3：5 分钟</w:t>
      </w:r>
      <w:r>
        <w:rPr>
          <w:rFonts w:hint="eastAsia"/>
          <w:b/>
          <w:bCs/>
        </w:rPr>
        <w:t>/1小时</w:t>
      </w:r>
      <w:r>
        <w:rPr>
          <w:b/>
          <w:bCs/>
        </w:rPr>
        <w:t>心搏趋势图</w:t>
      </w:r>
    </w:p>
    <w:p>
      <w:pPr>
        <w:ind w:firstLine="0" w:firstLineChars="0"/>
      </w:pPr>
      <w:r>
        <w:rPr>
          <w:rFonts w:hint="eastAsia"/>
        </w:rPr>
        <w:t>1.</w:t>
      </w:r>
      <w:r>
        <w:t xml:space="preserve"> </w:t>
      </w:r>
      <w:r>
        <w:rPr>
          <w:rFonts w:hint="eastAsia"/>
        </w:rPr>
        <w:t>显示</w:t>
      </w:r>
      <w:r>
        <w:t>5 分钟</w:t>
      </w:r>
      <w:r>
        <w:rPr>
          <w:rFonts w:hint="eastAsia"/>
        </w:rPr>
        <w:t>/1小时</w:t>
      </w:r>
      <w:r>
        <w:t>内心搏的趋势</w:t>
      </w:r>
      <w:r>
        <w:rPr>
          <w:rFonts w:hint="eastAsia"/>
        </w:rPr>
        <w:t>连线</w:t>
      </w:r>
      <w:r>
        <w:t>图。其中：横坐标是</w:t>
      </w:r>
      <w:r>
        <w:rPr>
          <w:rFonts w:hint="eastAsia"/>
        </w:rPr>
        <w:t>时间，纵坐标是</w:t>
      </w:r>
      <w:r>
        <w:t>RR 间期（单位毫秒）。</w:t>
      </w:r>
    </w:p>
    <w:p>
      <w:pPr>
        <w:ind w:firstLine="0" w:firstLineChars="0"/>
      </w:pPr>
      <w:r>
        <w:rPr>
          <w:rFonts w:hint="eastAsia"/>
        </w:rPr>
        <w:t>2.</w:t>
      </w:r>
      <w:r>
        <w:t xml:space="preserve"> 正常窦性心搏的趋势图很光滑，而房颤发</w:t>
      </w:r>
      <w:r>
        <w:rPr>
          <w:rFonts w:hint="eastAsia"/>
        </w:rPr>
        <w:t>作时的曲线是杂乱的。</w:t>
      </w:r>
    </w:p>
    <w:p>
      <w:pPr>
        <w:ind w:firstLine="0" w:firstLineChars="0"/>
      </w:pPr>
      <w:r>
        <w:rPr>
          <w:rFonts w:hint="eastAsia"/>
        </w:rPr>
        <w:t>3.</w:t>
      </w:r>
      <w:r>
        <w:t xml:space="preserve"> 在趋势图上可以定位每一个心搏。</w:t>
      </w:r>
    </w:p>
    <w:p>
      <w:pPr>
        <w:ind w:firstLine="0" w:firstLineChars="0"/>
      </w:pPr>
      <w:r>
        <w:rPr>
          <w:rFonts w:hint="eastAsia"/>
        </w:rPr>
        <w:t>4.</w:t>
      </w:r>
      <w:r>
        <w:t xml:space="preserve"> 点击趋势图上的心搏，下面的心电图将自动定</w:t>
      </w:r>
      <w:r>
        <w:rPr>
          <w:rFonts w:hint="eastAsia"/>
        </w:rPr>
        <w:t>位到该心搏上。</w:t>
      </w:r>
    </w:p>
    <w:p>
      <w:pPr>
        <w:ind w:firstLine="0" w:firstLineChars="0"/>
      </w:pPr>
      <w:r>
        <w:rPr>
          <w:rFonts w:hint="eastAsia"/>
        </w:rPr>
        <w:t>5.</w:t>
      </w:r>
      <w:r>
        <w:t xml:space="preserve"> 当点击事件列表时，本趋势图自动定位到事件</w:t>
      </w:r>
      <w:r>
        <w:rPr>
          <w:rFonts w:hint="eastAsia"/>
        </w:rPr>
        <w:t>的起始位置。</w:t>
      </w:r>
    </w:p>
    <w:p>
      <w:pPr>
        <w:ind w:firstLine="0" w:firstLineChars="0"/>
        <w:rPr>
          <w:b/>
          <w:bCs/>
        </w:rPr>
      </w:pPr>
      <w:r>
        <w:rPr>
          <w:rFonts w:hint="eastAsia"/>
          <w:b/>
          <w:bCs/>
        </w:rPr>
        <w:t>区域</w:t>
      </w:r>
      <w:r>
        <w:rPr>
          <w:b/>
          <w:bCs/>
        </w:rPr>
        <w:t>4：心电图编辑窗口</w:t>
      </w:r>
    </w:p>
    <w:p>
      <w:pPr>
        <w:ind w:firstLine="0" w:firstLineChars="0"/>
      </w:pPr>
      <w:r>
        <w:rPr>
          <w:rFonts w:hint="eastAsia"/>
        </w:rPr>
        <w:t>1.</w:t>
      </w:r>
      <w:r>
        <w:t xml:space="preserve"> </w:t>
      </w:r>
      <w:r>
        <w:rPr>
          <w:rFonts w:hint="eastAsia"/>
        </w:rPr>
        <w:t>跟随区域</w:t>
      </w:r>
      <w:r>
        <w:t>1、2、3 的定位显示心电图。</w:t>
      </w:r>
    </w:p>
    <w:p>
      <w:pPr>
        <w:ind w:firstLine="0" w:firstLineChars="0"/>
      </w:pPr>
      <w:r>
        <w:rPr>
          <w:rFonts w:hint="eastAsia"/>
        </w:rPr>
        <w:t>2.</w:t>
      </w:r>
      <w:r>
        <w:t xml:space="preserve"> 精确定位房颤发生的起始心搏和结束心</w:t>
      </w:r>
      <w:r>
        <w:rPr>
          <w:rFonts w:hint="eastAsia"/>
        </w:rPr>
        <w:t>搏。</w:t>
      </w:r>
    </w:p>
    <w:p>
      <w:pPr>
        <w:ind w:firstLine="0" w:firstLineChars="0"/>
      </w:pPr>
      <w:r>
        <w:rPr>
          <w:rFonts w:hint="eastAsia"/>
        </w:rPr>
        <w:t>3.</w:t>
      </w:r>
      <w:r>
        <w:t xml:space="preserve"> 可以定义房颤事件。</w:t>
      </w:r>
    </w:p>
    <w:p>
      <w:pPr>
        <w:ind w:firstLine="0" w:firstLineChars="0"/>
      </w:pPr>
      <w:r>
        <w:rPr>
          <w:rFonts w:hint="eastAsia"/>
        </w:rPr>
        <w:t>4.</w:t>
      </w:r>
      <w:r>
        <w:t xml:space="preserve"> 可以在心电图上修改/插入/删除心搏，心电图</w:t>
      </w:r>
      <w:r>
        <w:rPr>
          <w:rFonts w:hint="eastAsia"/>
        </w:rPr>
        <w:t>编辑后心律失常事件将被自动更新。</w:t>
      </w:r>
    </w:p>
    <w:p>
      <w:pPr>
        <w:ind w:firstLine="0" w:firstLineChars="0"/>
      </w:pPr>
      <w:r>
        <w:rPr>
          <w:rFonts w:hint="eastAsia"/>
        </w:rPr>
        <w:t>5.</w:t>
      </w:r>
      <w:r>
        <w:t xml:space="preserve"> 可以快速浏览所有24 小时心电图。</w:t>
      </w:r>
    </w:p>
    <w:p>
      <w:pPr>
        <w:ind w:firstLine="0" w:firstLineChars="0"/>
        <w:rPr>
          <w:b/>
          <w:bCs/>
          <w:color w:val="FF0000"/>
        </w:rPr>
      </w:pPr>
      <w:r>
        <w:rPr>
          <w:rFonts w:hint="eastAsia"/>
          <w:b/>
          <w:bCs/>
          <w:color w:val="FF0000"/>
        </w:rPr>
        <w:t>注意：“检测房颤”是采用对异常</w:t>
      </w:r>
      <w:r>
        <w:rPr>
          <w:b/>
          <w:bCs/>
          <w:color w:val="FF0000"/>
        </w:rPr>
        <w:t>R-R 节律的分析来检测房颤，检</w:t>
      </w:r>
      <w:r>
        <w:rPr>
          <w:rFonts w:hint="eastAsia"/>
          <w:b/>
          <w:bCs/>
          <w:color w:val="FF0000"/>
        </w:rPr>
        <w:t>测结果只是作为编辑的辅助手段，必须经过医生的确认。</w:t>
      </w:r>
    </w:p>
    <w:p>
      <w:pPr>
        <w:ind w:firstLine="0" w:firstLineChars="0"/>
        <w:rPr>
          <w:b/>
          <w:bCs/>
          <w:color w:val="FF0000"/>
        </w:rPr>
      </w:pPr>
    </w:p>
    <w:p>
      <w:pPr>
        <w:pStyle w:val="3"/>
        <w:ind w:firstLine="0" w:firstLineChars="0"/>
        <w:rPr>
          <w:color w:val="FF0000"/>
        </w:rPr>
      </w:pPr>
      <w:bookmarkStart w:id="1331" w:name="_Toc17335"/>
      <w:bookmarkStart w:id="1332" w:name="_Toc18038"/>
      <w:bookmarkStart w:id="1333" w:name="_Toc26356"/>
      <w:bookmarkStart w:id="1334" w:name="_Toc2032"/>
      <w:bookmarkStart w:id="1335" w:name="_Toc8866"/>
      <w:bookmarkStart w:id="1336" w:name="_Toc17412"/>
      <w:bookmarkStart w:id="1337" w:name="_Toc29597"/>
      <w:bookmarkStart w:id="1338" w:name="_Toc10204"/>
      <w:bookmarkStart w:id="1339" w:name="_Toc15196"/>
      <w:bookmarkStart w:id="1340" w:name="_Toc40880766"/>
      <w:bookmarkStart w:id="1341" w:name="_Toc28135"/>
      <w:bookmarkStart w:id="1342" w:name="_Toc7949"/>
      <w:bookmarkStart w:id="1343" w:name="_Toc4949"/>
      <w:bookmarkStart w:id="1344" w:name="_Toc6712"/>
      <w:bookmarkStart w:id="1345" w:name="_Toc18205"/>
      <w:bookmarkStart w:id="1346" w:name="_Toc32245"/>
      <w:bookmarkStart w:id="1347" w:name="_Toc24954"/>
      <w:bookmarkStart w:id="1348" w:name="_Toc13468"/>
      <w:bookmarkStart w:id="1349" w:name="_Toc1093"/>
      <w:bookmarkStart w:id="1350" w:name="_Toc4941"/>
      <w:bookmarkStart w:id="1351" w:name="_Toc38631399"/>
      <w:bookmarkStart w:id="1352" w:name="_Toc18192"/>
      <w:bookmarkStart w:id="1353" w:name="_Toc32713"/>
      <w:bookmarkStart w:id="1354" w:name="_Toc32628"/>
      <w:bookmarkStart w:id="1355" w:name="_Toc2926"/>
      <w:bookmarkStart w:id="1356" w:name="_Toc25866"/>
      <w:bookmarkStart w:id="1357" w:name="_Toc18639"/>
      <w:bookmarkStart w:id="1358" w:name="_Toc31857"/>
      <w:r>
        <w:t>5</w:t>
      </w:r>
      <w:r>
        <w:rPr>
          <w:rFonts w:hint="eastAsia"/>
        </w:rPr>
        <w:t>.8</w:t>
      </w:r>
      <w:r>
        <w:t xml:space="preserve"> </w:t>
      </w:r>
      <w:r>
        <w:rPr>
          <w:rFonts w:hint="eastAsia"/>
        </w:rPr>
        <w:t>S</w:t>
      </w:r>
      <w:r>
        <w:t>T</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pPr>
        <w:ind w:firstLine="0" w:firstLineChars="0"/>
        <w:rPr>
          <w:color w:val="FF0000"/>
        </w:rPr>
      </w:pPr>
      <w: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57150</wp:posOffset>
                </wp:positionV>
                <wp:extent cx="5264150" cy="2857500"/>
                <wp:effectExtent l="0" t="0" r="12700" b="0"/>
                <wp:wrapNone/>
                <wp:docPr id="121" name="组合 121"/>
                <wp:cNvGraphicFramePr/>
                <a:graphic xmlns:a="http://schemas.openxmlformats.org/drawingml/2006/main">
                  <a:graphicData uri="http://schemas.microsoft.com/office/word/2010/wordprocessingGroup">
                    <wpg:wgp>
                      <wpg:cNvGrpSpPr/>
                      <wpg:grpSpPr>
                        <a:xfrm>
                          <a:off x="0" y="0"/>
                          <a:ext cx="5264150" cy="2857500"/>
                          <a:chOff x="2083" y="721519"/>
                          <a:chExt cx="8290" cy="4500"/>
                        </a:xfrm>
                      </wpg:grpSpPr>
                      <pic:pic xmlns:pic="http://schemas.openxmlformats.org/drawingml/2006/picture">
                        <pic:nvPicPr>
                          <pic:cNvPr id="37" name="图片 37" descr="D:\work\HolterSystem\文档\注册\送检\最新文件\图片\脱敏文件\012、ST段-已脱敏.PNG012、ST段-已脱敏"/>
                          <pic:cNvPicPr>
                            <a:picLocks noChangeAspect="1"/>
                          </pic:cNvPicPr>
                        </pic:nvPicPr>
                        <pic:blipFill>
                          <a:blip r:embed="rId53"/>
                          <a:srcRect/>
                          <a:stretch>
                            <a:fillRect/>
                          </a:stretch>
                        </pic:blipFill>
                        <pic:spPr>
                          <a:xfrm>
                            <a:off x="2083" y="721519"/>
                            <a:ext cx="8291" cy="4500"/>
                          </a:xfrm>
                          <a:prstGeom prst="rect">
                            <a:avLst/>
                          </a:prstGeom>
                        </pic:spPr>
                      </pic:pic>
                      <pic:pic xmlns:pic="http://schemas.openxmlformats.org/drawingml/2006/picture">
                        <pic:nvPicPr>
                          <pic:cNvPr id="117" name="图片 117" descr="圈1"/>
                          <pic:cNvPicPr>
                            <a:picLocks noChangeAspect="1"/>
                          </pic:cNvPicPr>
                        </pic:nvPicPr>
                        <pic:blipFill>
                          <a:blip r:embed="rId17"/>
                          <a:stretch>
                            <a:fillRect/>
                          </a:stretch>
                        </pic:blipFill>
                        <pic:spPr>
                          <a:xfrm>
                            <a:off x="9128" y="722918"/>
                            <a:ext cx="406" cy="406"/>
                          </a:xfrm>
                          <a:prstGeom prst="rect">
                            <a:avLst/>
                          </a:prstGeom>
                        </pic:spPr>
                      </pic:pic>
                      <pic:pic xmlns:pic="http://schemas.openxmlformats.org/drawingml/2006/picture">
                        <pic:nvPicPr>
                          <pic:cNvPr id="118" name="图片 118" descr="D:\work\HolterSystem\文档\注册\送检\最新文件\图片\圈12345\透明\圈2.png圈2"/>
                          <pic:cNvPicPr>
                            <a:picLocks noChangeAspect="1"/>
                          </pic:cNvPicPr>
                        </pic:nvPicPr>
                        <pic:blipFill>
                          <a:blip r:embed="rId18"/>
                          <a:srcRect/>
                          <a:stretch>
                            <a:fillRect/>
                          </a:stretch>
                        </pic:blipFill>
                        <pic:spPr>
                          <a:xfrm>
                            <a:off x="5586" y="721889"/>
                            <a:ext cx="405" cy="406"/>
                          </a:xfrm>
                          <a:prstGeom prst="rect">
                            <a:avLst/>
                          </a:prstGeom>
                        </pic:spPr>
                      </pic:pic>
                      <pic:pic xmlns:pic="http://schemas.openxmlformats.org/drawingml/2006/picture">
                        <pic:nvPicPr>
                          <pic:cNvPr id="119" name="图片 119" descr="D:\work\HolterSystem\文档\注册\送检\最新文件\图片\圈12345\透明\圈3.png圈3"/>
                          <pic:cNvPicPr>
                            <a:picLocks noChangeAspect="1"/>
                          </pic:cNvPicPr>
                        </pic:nvPicPr>
                        <pic:blipFill>
                          <a:blip r:embed="rId43"/>
                          <a:srcRect/>
                          <a:stretch>
                            <a:fillRect/>
                          </a:stretch>
                        </pic:blipFill>
                        <pic:spPr>
                          <a:xfrm>
                            <a:off x="5534" y="723060"/>
                            <a:ext cx="405" cy="406"/>
                          </a:xfrm>
                          <a:prstGeom prst="rect">
                            <a:avLst/>
                          </a:prstGeom>
                        </pic:spPr>
                      </pic:pic>
                      <pic:pic xmlns:pic="http://schemas.openxmlformats.org/drawingml/2006/picture">
                        <pic:nvPicPr>
                          <pic:cNvPr id="120" name="图片 120" descr="D:\work\HolterSystem\文档\注册\送检\最新文件\图片\圈12345\透明\圈4.png圈4"/>
                          <pic:cNvPicPr>
                            <a:picLocks noChangeAspect="1"/>
                          </pic:cNvPicPr>
                        </pic:nvPicPr>
                        <pic:blipFill>
                          <a:blip r:embed="rId49"/>
                          <a:srcRect/>
                          <a:stretch>
                            <a:fillRect/>
                          </a:stretch>
                        </pic:blipFill>
                        <pic:spPr>
                          <a:xfrm>
                            <a:off x="5948" y="725262"/>
                            <a:ext cx="405" cy="406"/>
                          </a:xfrm>
                          <a:prstGeom prst="rect">
                            <a:avLst/>
                          </a:prstGeom>
                        </pic:spPr>
                      </pic:pic>
                    </wpg:wgp>
                  </a:graphicData>
                </a:graphic>
              </wp:anchor>
            </w:drawing>
          </mc:Choice>
          <mc:Fallback>
            <w:pict>
              <v:group id="_x0000_s1026" o:spid="_x0000_s1026" o:spt="203" style="position:absolute;left:0pt;margin-left:0pt;margin-top:4.5pt;height:225pt;width:414.5pt;z-index:251670528;mso-width-relative:page;mso-height-relative:page;" coordorigin="2083,721519" coordsize="8290,4500" o:gfxdata="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">
                <o:lock v:ext="edit" aspectratio="f"/>
                <v:shape id="_x0000_s1026" o:spid="_x0000_s1026" o:spt="75" alt="D:\work\HolterSystem\文档\注册\送检\最新文件\图片\脱敏文件\012、ST段-已脱敏.PNG012、ST段-已脱敏" type="#_x0000_t75" style="position:absolute;left:2083;top:721519;height:4500;width:8291;" filled="f" o:preferrelative="t" stroked="f" coordsize="21600,21600" o:gfxdata="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p7AzvQAA&#10;ANsAAAAPAAAAAAAAAAEAIAAAACIAAABkcnMvZG93bnJldi54bWxQSwECFAAUAAAACACHTuJAMy8F&#10;njsAAAA5AAAAEAAAAAAAAAABACAAAAAMAQAAZHJzL3NoYXBleG1sLnhtbFBLBQYAAAAABgAGAFsB&#10;AAC2AwAAAAA=&#10;">
                  <v:fill on="f" focussize="0,0"/>
                  <v:stroke on="f"/>
                  <v:imagedata r:id="rId53" o:title=""/>
                  <o:lock v:ext="edit" aspectratio="t"/>
                </v:shape>
                <v:shape id="_x0000_s1026" o:spid="_x0000_s1026" o:spt="75" alt="圈1" type="#_x0000_t75" style="position:absolute;left:9128;top:722918;height:406;width:406;" filled="f" o:preferrelative="t" stroked="f" coordsize="21600,21600" o:gfxdata="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TQi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_x0000_s1026" o:spid="_x0000_s1026" o:spt="75" alt="D:\work\HolterSystem\文档\注册\送检\最新文件\图片\圈12345\透明\圈2.png圈2" type="#_x0000_t75" style="position:absolute;left:5586;top:721889;height:406;width:405;" filled="f" o:preferrelative="t" stroked="f" coordsize="21600,21600" o:gfxdata="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w5+O/&#10;AAAA3AAAAA8AAAAAAAAAAQAgAAAAIgAAAGRycy9kb3ducmV2LnhtbFBLAQIUABQAAAAIAIdO4kAz&#10;LwWeOwAAADkAAAAQAAAAAAAAAAEAIAAAAA4BAABkcnMvc2hhcGV4bWwueG1sUEsFBgAAAAAGAAYA&#10;WwEAALgDAAAAAA==&#10;">
                  <v:fill on="f" focussize="0,0"/>
                  <v:stroke on="f"/>
                  <v:imagedata r:id="rId18" o:title=""/>
                  <o:lock v:ext="edit" aspectratio="t"/>
                </v:shape>
                <v:shape id="_x0000_s1026" o:spid="_x0000_s1026" o:spt="75" alt="D:\work\HolterSystem\文档\注册\送检\最新文件\图片\圈12345\透明\圈3.png圈3" type="#_x0000_t75" style="position:absolute;left:5534;top:723060;height:406;width:405;" filled="f" o:preferrelative="t" stroked="f" coordsize="21600,21600" o:gfxdata="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hr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948;top:725262;height:406;width:405;" filled="f" o:preferrelative="t" stroked="f" coordsize="21600,21600" o:gfxdata="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ilCb4A&#10;AADcAAAADwAAAAAAAAABACAAAAAiAAAAZHJzL2Rvd25yZXYueG1sUEsBAhQAFAAAAAgAh07iQDMv&#10;BZ47AAAAOQAAABAAAAAAAAAAAQAgAAAADQEAAGRycy9zaGFwZXhtbC54bWxQSwUGAAAAAAYABgBb&#10;AQAAtwMAAAAA&#10;">
                  <v:fill on="f" focussize="0,0"/>
                  <v:stroke on="f"/>
                  <v:imagedata r:id="rId49" o:title=""/>
                  <o:lock v:ext="edit" aspectratio="t"/>
                </v:shape>
              </v:group>
            </w:pict>
          </mc:Fallback>
        </mc:AlternateContent>
      </w:r>
    </w:p>
    <w:p>
      <w:pPr>
        <w:ind w:firstLine="480"/>
      </w:pPr>
      <w:r>
        <w:t>ST 段（从QRS 综合波后的J 点开始到T 波的起点）用来评估</w:t>
      </w:r>
      <w:r>
        <w:rPr>
          <w:rFonts w:hint="eastAsia"/>
        </w:rPr>
        <w:t>什么时候</w:t>
      </w:r>
      <w:r>
        <w:t>ST 段会转变为一项ST 事件。每项ST 事件将记</w:t>
      </w:r>
      <w:r>
        <w:rPr>
          <w:rFonts w:hint="eastAsia"/>
        </w:rPr>
        <w:t>录其开始时间、结束时间、时长、平均幅值和发生导联。</w:t>
      </w:r>
    </w:p>
    <w:p>
      <w:pPr>
        <w:ind w:firstLine="0" w:firstLineChars="0"/>
      </w:pPr>
      <w:r>
        <w:rPr>
          <w:rFonts w:hint="eastAsia"/>
        </w:rPr>
        <w:t>本功能页面用来进行：</w:t>
      </w:r>
    </w:p>
    <w:p>
      <w:pPr>
        <w:ind w:firstLine="0" w:firstLineChars="0"/>
      </w:pPr>
      <w:r>
        <w:rPr>
          <w:rFonts w:hint="eastAsia"/>
        </w:rPr>
        <w:t>1.</w:t>
      </w:r>
      <w:r>
        <w:t xml:space="preserve"> 验证算法生成的ST 事件。</w:t>
      </w:r>
    </w:p>
    <w:p>
      <w:pPr>
        <w:ind w:firstLine="0" w:firstLineChars="0"/>
      </w:pPr>
      <w:r>
        <w:rPr>
          <w:rFonts w:hint="eastAsia"/>
        </w:rPr>
        <w:t>2.</w:t>
      </w:r>
      <w:r>
        <w:t xml:space="preserve"> 查看长时间ST 变化趋势。</w:t>
      </w:r>
    </w:p>
    <w:p>
      <w:pPr>
        <w:ind w:firstLine="0" w:firstLineChars="0"/>
      </w:pPr>
      <w:r>
        <w:rPr>
          <w:rFonts w:hint="eastAsia"/>
        </w:rPr>
        <w:t>本功能页面提供</w:t>
      </w:r>
      <w:r>
        <w:t>ST 事件</w:t>
      </w:r>
      <w:r>
        <w:rPr>
          <w:rFonts w:hint="eastAsia"/>
        </w:rPr>
        <w:t>统计</w:t>
      </w:r>
      <w:r>
        <w:t>列表显示</w:t>
      </w:r>
      <w:r>
        <w:rPr>
          <w:rFonts w:hint="eastAsia"/>
        </w:rPr>
        <w:t>、</w:t>
      </w:r>
      <w:r>
        <w:t>ST 趋势图浏览、</w:t>
      </w:r>
      <w:r>
        <w:rPr>
          <w:rFonts w:hint="eastAsia"/>
        </w:rPr>
        <w:t>心率趋势图浏览以及心电图显示和测量。参数构成：ST段抬高或压低以QRS起点为基准线，以J点后0.06s为准。</w:t>
      </w:r>
    </w:p>
    <w:p>
      <w:pPr>
        <w:ind w:firstLine="0" w:firstLineChars="0"/>
      </w:pPr>
      <w:r>
        <w:rPr>
          <w:rFonts w:hint="eastAsia"/>
        </w:rPr>
        <w:t>本功能界面由以下部分组成：</w:t>
      </w:r>
    </w:p>
    <w:p>
      <w:pPr>
        <w:ind w:firstLine="0" w:firstLineChars="0"/>
        <w:rPr>
          <w:b/>
          <w:bCs/>
        </w:rPr>
      </w:pPr>
      <w:r>
        <w:rPr>
          <w:rFonts w:hint="eastAsia"/>
          <w:b/>
          <w:bCs/>
        </w:rPr>
        <w:t>区域1：</w:t>
      </w:r>
      <w:r>
        <w:rPr>
          <w:b/>
          <w:bCs/>
        </w:rPr>
        <w:t>ST 事件列表</w:t>
      </w:r>
    </w:p>
    <w:p>
      <w:pPr>
        <w:ind w:firstLine="0" w:firstLineChars="0"/>
        <w:rPr>
          <w:b/>
          <w:bCs/>
        </w:rPr>
      </w:pPr>
      <w:r>
        <w:t>显示ST 事件发生时刻、持续时间以及ST 压低/</w:t>
      </w:r>
      <w:r>
        <w:rPr>
          <w:rFonts w:hint="eastAsia"/>
        </w:rPr>
        <w:t>抬高幅值。</w:t>
      </w:r>
    </w:p>
    <w:p>
      <w:pPr>
        <w:ind w:firstLine="0" w:firstLineChars="0"/>
        <w:rPr>
          <w:b/>
          <w:bCs/>
        </w:rPr>
      </w:pPr>
      <w:r>
        <w:rPr>
          <w:rFonts w:hint="eastAsia"/>
          <w:b/>
          <w:bCs/>
        </w:rPr>
        <w:t>区域2：</w:t>
      </w:r>
      <w:r>
        <w:rPr>
          <w:b/>
          <w:bCs/>
        </w:rPr>
        <w:t>心率趋势图</w:t>
      </w:r>
    </w:p>
    <w:p>
      <w:pPr>
        <w:ind w:firstLine="0" w:firstLineChars="0"/>
        <w:rPr>
          <w:b/>
          <w:bCs/>
        </w:rPr>
      </w:pPr>
      <w:r>
        <w:t>显示按分钟统计的平均心率</w:t>
      </w:r>
      <w:r>
        <w:rPr>
          <w:rFonts w:hint="eastAsia"/>
        </w:rPr>
        <w:t>趋势图。</w:t>
      </w:r>
    </w:p>
    <w:p>
      <w:pPr>
        <w:ind w:firstLine="0" w:firstLineChars="0"/>
        <w:rPr>
          <w:b/>
          <w:bCs/>
        </w:rPr>
      </w:pPr>
      <w:r>
        <w:rPr>
          <w:rFonts w:hint="eastAsia"/>
          <w:b/>
          <w:bCs/>
        </w:rPr>
        <w:t>区域3：</w:t>
      </w:r>
      <w:r>
        <w:rPr>
          <w:b/>
          <w:bCs/>
        </w:rPr>
        <w:t>ST 趋势图</w:t>
      </w:r>
    </w:p>
    <w:p>
      <w:pPr>
        <w:ind w:firstLine="0" w:firstLineChars="0"/>
        <w:rPr>
          <w:b/>
          <w:bCs/>
        </w:rPr>
      </w:pPr>
      <w:r>
        <w:rPr>
          <w:rFonts w:hint="eastAsia"/>
        </w:rPr>
        <w:t>1.</w:t>
      </w:r>
      <w:r>
        <w:t xml:space="preserve"> 显示分钟平均的ST 趋势图。</w:t>
      </w:r>
    </w:p>
    <w:p>
      <w:pPr>
        <w:ind w:firstLine="0" w:firstLineChars="0"/>
      </w:pPr>
      <w:r>
        <w:rPr>
          <w:rFonts w:hint="eastAsia"/>
        </w:rPr>
        <w:t>2.</w:t>
      </w:r>
      <w:r>
        <w:t xml:space="preserve"> 当鼠标在ST 趋势图任一位置点击时，趋势图的</w:t>
      </w:r>
      <w:r>
        <w:rPr>
          <w:rFonts w:hint="eastAsia"/>
        </w:rPr>
        <w:t>信息小窗口将显示该位置的时间和</w:t>
      </w:r>
      <w:r>
        <w:t>ST 幅值（分</w:t>
      </w:r>
      <w:r>
        <w:rPr>
          <w:rFonts w:hint="eastAsia"/>
        </w:rPr>
        <w:t>钟平均）</w:t>
      </w:r>
    </w:p>
    <w:p>
      <w:pPr>
        <w:ind w:firstLine="0" w:firstLineChars="0"/>
      </w:pPr>
      <w:r>
        <w:rPr>
          <w:rFonts w:hint="eastAsia"/>
        </w:rPr>
        <w:t>3.</w:t>
      </w:r>
      <w:r>
        <w:t xml:space="preserve"> 同时下方的心电图编辑窗口显示该时刻的心电图，在心电图上可以进行测量操作。</w:t>
      </w:r>
    </w:p>
    <w:p>
      <w:pPr>
        <w:ind w:firstLine="0" w:firstLineChars="0"/>
        <w:rPr>
          <w:b/>
          <w:bCs/>
        </w:rPr>
      </w:pPr>
      <w:r>
        <w:rPr>
          <w:rFonts w:hint="eastAsia"/>
        </w:rPr>
        <w:t>4.</w:t>
      </w:r>
      <w:r>
        <w:t xml:space="preserve"> 导联</w:t>
      </w:r>
      <w:r>
        <w:rPr>
          <w:rFonts w:hint="eastAsia"/>
        </w:rPr>
        <w:t>勾选框，</w:t>
      </w:r>
      <w:r>
        <w:t>可以选择趋势图</w:t>
      </w:r>
      <w:r>
        <w:rPr>
          <w:rFonts w:hint="eastAsia"/>
        </w:rPr>
        <w:t>的导联。</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pStyle w:val="3"/>
        <w:ind w:firstLine="0" w:firstLineChars="0"/>
      </w:pPr>
      <w:bookmarkStart w:id="1359" w:name="_Toc11950"/>
      <w:bookmarkStart w:id="1360" w:name="_Toc18372"/>
      <w:bookmarkStart w:id="1361" w:name="_Toc4402"/>
      <w:bookmarkStart w:id="1362" w:name="_Toc1887"/>
      <w:bookmarkStart w:id="1363" w:name="_Toc3217"/>
      <w:bookmarkStart w:id="1364" w:name="_Toc7271"/>
      <w:bookmarkStart w:id="1365" w:name="_Toc28556"/>
      <w:bookmarkStart w:id="1366" w:name="_Toc31302"/>
      <w:bookmarkStart w:id="1367" w:name="_Toc8339"/>
      <w:bookmarkStart w:id="1368" w:name="_Toc6787"/>
      <w:bookmarkStart w:id="1369" w:name="_Toc31790"/>
      <w:bookmarkStart w:id="1370" w:name="_Toc38631400"/>
      <w:bookmarkStart w:id="1371" w:name="_Toc29938"/>
      <w:bookmarkStart w:id="1372" w:name="_Toc13838"/>
      <w:bookmarkStart w:id="1373" w:name="_Toc10560"/>
      <w:bookmarkStart w:id="1374" w:name="_Toc21284"/>
      <w:bookmarkStart w:id="1375" w:name="_Toc28795"/>
      <w:bookmarkStart w:id="1376" w:name="_Toc27665"/>
      <w:bookmarkStart w:id="1377" w:name="_Toc8918"/>
      <w:bookmarkStart w:id="1378" w:name="_Toc30083"/>
      <w:bookmarkStart w:id="1379" w:name="_Toc17680"/>
      <w:bookmarkStart w:id="1380" w:name="_Toc32647"/>
      <w:bookmarkStart w:id="1381" w:name="_Toc7040"/>
      <w:bookmarkStart w:id="1382" w:name="_Toc40880767"/>
      <w:bookmarkStart w:id="1383" w:name="_Toc15534"/>
      <w:bookmarkStart w:id="1384" w:name="_Toc32550"/>
      <w:bookmarkStart w:id="1385" w:name="_Toc5534"/>
      <w:bookmarkStart w:id="1386" w:name="_Toc2759"/>
      <w:r>
        <w:t>5</w:t>
      </w:r>
      <w:r>
        <w:rPr>
          <w:rFonts w:hint="eastAsia"/>
        </w:rPr>
        <w:t>.9 H</w:t>
      </w:r>
      <w:r>
        <w:t>RV</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pPr>
        <w:ind w:firstLine="0" w:firstLineChars="0"/>
        <w:rPr>
          <w:b/>
          <w:bCs/>
        </w:rPr>
      </w:pPr>
      <w:r>
        <w:rPr>
          <w:rFonts w:hint="eastAsia"/>
          <w:b/>
          <w:bCs/>
        </w:rPr>
        <w:t>H</w:t>
      </w:r>
      <w:r>
        <w:rPr>
          <w:b/>
          <w:bCs/>
        </w:rPr>
        <w:t>RV</w:t>
      </w:r>
      <w:r>
        <w:rPr>
          <w:rFonts w:hint="eastAsia"/>
          <w:b/>
          <w:bCs/>
        </w:rPr>
        <w:t>由以下功能页面组成：</w:t>
      </w:r>
    </w:p>
    <w:p>
      <w:pPr>
        <w:pStyle w:val="4"/>
        <w:ind w:firstLine="0" w:firstLineChars="0"/>
      </w:pPr>
      <w:bookmarkStart w:id="1387" w:name="_Toc32738"/>
      <w:bookmarkStart w:id="1388" w:name="_Toc29352"/>
      <w:bookmarkStart w:id="1389" w:name="_Toc1937"/>
      <w:bookmarkStart w:id="1390" w:name="_Toc27324"/>
      <w:bookmarkStart w:id="1391" w:name="_Toc26729"/>
      <w:bookmarkStart w:id="1392" w:name="_Toc40880768"/>
      <w:bookmarkStart w:id="1393" w:name="_Toc31957"/>
      <w:bookmarkStart w:id="1394" w:name="_Toc10941"/>
      <w:bookmarkStart w:id="1395" w:name="_Toc13503"/>
      <w:bookmarkStart w:id="1396" w:name="_Toc26565"/>
      <w:bookmarkStart w:id="1397" w:name="_Toc23696"/>
      <w:bookmarkStart w:id="1398" w:name="_Toc6233"/>
      <w:bookmarkStart w:id="1399" w:name="_Toc4653"/>
      <w:bookmarkStart w:id="1400" w:name="_Toc18019"/>
      <w:bookmarkStart w:id="1401" w:name="_Toc12016"/>
      <w:bookmarkStart w:id="1402" w:name="_Toc24291"/>
      <w:bookmarkStart w:id="1403" w:name="_Toc38631401"/>
      <w:bookmarkStart w:id="1404" w:name="_Toc14028"/>
      <w:bookmarkStart w:id="1405" w:name="_Toc4531"/>
      <w:bookmarkStart w:id="1406" w:name="_Toc13526"/>
      <w:bookmarkStart w:id="1407" w:name="_Toc21321"/>
      <w:bookmarkStart w:id="1408" w:name="_Toc10461"/>
      <w:bookmarkStart w:id="1409" w:name="_Toc10764"/>
      <w:bookmarkStart w:id="1410" w:name="_Toc9328"/>
      <w:bookmarkStart w:id="1411" w:name="_Toc9052"/>
      <w:bookmarkStart w:id="1412" w:name="_Toc32360"/>
      <w:bookmarkStart w:id="1413" w:name="_Toc1794"/>
      <w:bookmarkStart w:id="1414" w:name="_Toc10438"/>
      <w:r>
        <w:rPr>
          <w:rFonts w:hint="eastAsia"/>
        </w:rPr>
        <w:t>5.9.1 时域分析</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pPr>
        <w:ind w:firstLine="480"/>
      </w:pPr>
      <w:r>
        <w:drawing>
          <wp:anchor distT="0" distB="0" distL="114300" distR="114300" simplePos="0" relativeHeight="251651072" behindDoc="0" locked="0" layoutInCell="1" allowOverlap="1">
            <wp:simplePos x="0" y="0"/>
            <wp:positionH relativeFrom="margin">
              <wp:posOffset>93345</wp:posOffset>
            </wp:positionH>
            <wp:positionV relativeFrom="paragraph">
              <wp:posOffset>390525</wp:posOffset>
            </wp:positionV>
            <wp:extent cx="5080000" cy="2753995"/>
            <wp:effectExtent l="0" t="0" r="6350" b="8255"/>
            <wp:wrapSquare wrapText="bothSides"/>
            <wp:docPr id="101" name="图片 101" descr="D:\work\HolterSystem\文档\注册\送检\最新文件\图片\脱敏文件\013、HRV时域分析-已脱敏.PNG013、HRV时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work\HolterSystem\文档\注册\送检\最新文件\图片\脱敏文件\013、HRV时域分析-已脱敏.PNG013、HRV时域分析-已脱敏"/>
                    <pic:cNvPicPr>
                      <a:picLocks noChangeAspect="1"/>
                    </pic:cNvPicPr>
                  </pic:nvPicPr>
                  <pic:blipFill>
                    <a:blip r:embed="rId54"/>
                    <a:srcRect/>
                    <a:stretch>
                      <a:fillRect/>
                    </a:stretch>
                  </pic:blipFill>
                  <pic:spPr>
                    <a:xfrm>
                      <a:off x="0" y="0"/>
                      <a:ext cx="5080000" cy="2753995"/>
                    </a:xfrm>
                    <a:prstGeom prst="rect">
                      <a:avLst/>
                    </a:prstGeom>
                  </pic:spPr>
                </pic:pic>
              </a:graphicData>
            </a:graphic>
          </wp:anchor>
        </w:drawing>
      </w:r>
    </w:p>
    <w:p>
      <w:pPr>
        <w:ind w:firstLine="0" w:firstLineChars="0"/>
      </w:pPr>
      <w:r>
        <w:rPr>
          <w:rFonts w:hint="eastAsia"/>
        </w:rPr>
        <w:t>时域趋势图包括以下参数：</w:t>
      </w:r>
    </w:p>
    <w:p>
      <w:pPr>
        <w:ind w:firstLine="0" w:firstLineChars="0"/>
      </w:pPr>
      <w:r>
        <w:rPr>
          <w:rFonts w:hint="eastAsia"/>
          <w:b/>
          <w:bCs/>
        </w:rPr>
        <w:t>S</w:t>
      </w:r>
      <w:r>
        <w:rPr>
          <w:b/>
          <w:bCs/>
        </w:rPr>
        <w:t>DNN</w:t>
      </w:r>
      <w:r>
        <w:rPr>
          <w:rFonts w:hint="eastAsia"/>
        </w:rPr>
        <w:t>（m</w:t>
      </w:r>
      <w:r>
        <w:t>s</w:t>
      </w:r>
      <w:r>
        <w:rPr>
          <w:rFonts w:hint="eastAsia"/>
        </w:rPr>
        <w:t>）：正常窦性</w:t>
      </w:r>
      <w:r>
        <w:t>RR 间期标准差</w:t>
      </w:r>
      <w:r>
        <w:rPr>
          <w:rFonts w:hint="eastAsia"/>
        </w:rPr>
        <w:t>，正常范围为</w:t>
      </w:r>
      <w:r>
        <w:t>100 ~ 150；小于50为异常。</w:t>
      </w:r>
    </w:p>
    <w:p>
      <w:pPr>
        <w:ind w:firstLine="0" w:firstLineChars="0"/>
      </w:pPr>
      <w:r>
        <w:rPr>
          <w:b/>
          <w:bCs/>
        </w:rPr>
        <w:t>SDANN</w:t>
      </w:r>
      <w:r>
        <w:rPr>
          <w:rFonts w:hint="eastAsia"/>
        </w:rPr>
        <w:t>（m</w:t>
      </w:r>
      <w:r>
        <w:t>s</w:t>
      </w:r>
      <w:r>
        <w:rPr>
          <w:rFonts w:hint="eastAsia"/>
        </w:rPr>
        <w:t>）：</w:t>
      </w:r>
      <w:r>
        <w:t>均值标准差</w:t>
      </w:r>
      <w:r>
        <w:rPr>
          <w:rFonts w:hint="eastAsia"/>
        </w:rPr>
        <w:t>，</w:t>
      </w:r>
      <w:r>
        <w:t>在一段时间内NN间期的平均值，再计算这些平均值的标准差。正常范围为80 ~ 140；小于50为异常。</w:t>
      </w:r>
    </w:p>
    <w:p>
      <w:pPr>
        <w:ind w:firstLine="0" w:firstLineChars="0"/>
      </w:pPr>
      <w:r>
        <w:rPr>
          <w:rFonts w:hint="eastAsia"/>
          <w:b/>
          <w:bCs/>
        </w:rPr>
        <w:t>R</w:t>
      </w:r>
      <w:r>
        <w:rPr>
          <w:b/>
          <w:bCs/>
        </w:rPr>
        <w:t>MSSD</w:t>
      </w:r>
      <w:r>
        <w:rPr>
          <w:rFonts w:hint="eastAsia"/>
        </w:rPr>
        <w:t>（m</w:t>
      </w:r>
      <w:r>
        <w:t>s</w:t>
      </w:r>
      <w:r>
        <w:rPr>
          <w:rFonts w:hint="eastAsia"/>
        </w:rPr>
        <w:t>）：相邻正常窦性</w:t>
      </w:r>
      <w:r>
        <w:t>RR 间期差值的均方根值</w:t>
      </w:r>
      <w:r>
        <w:rPr>
          <w:rFonts w:hint="eastAsia"/>
        </w:rPr>
        <w:t>，正常范围为</w:t>
      </w:r>
      <w:r>
        <w:t>15 ~ 45；小于15为降低。</w:t>
      </w:r>
    </w:p>
    <w:p>
      <w:pPr>
        <w:ind w:firstLine="0" w:firstLineChars="0"/>
      </w:pPr>
      <w:r>
        <w:rPr>
          <w:b/>
          <w:bCs/>
        </w:rPr>
        <w:t>SDSD</w:t>
      </w:r>
      <w:r>
        <w:rPr>
          <w:rFonts w:hint="eastAsia"/>
        </w:rPr>
        <w:t>（m</w:t>
      </w:r>
      <w:r>
        <w:t>s</w:t>
      </w:r>
      <w:r>
        <w:rPr>
          <w:rFonts w:hint="eastAsia"/>
        </w:rPr>
        <w:t>）</w:t>
      </w:r>
      <w:r>
        <w:t>：差值标准差</w:t>
      </w:r>
      <w:r>
        <w:rPr>
          <w:rFonts w:hint="eastAsia"/>
        </w:rPr>
        <w:t>，</w:t>
      </w:r>
      <w:r>
        <w:t>全部相邻NN间期长度之差的标准差。</w:t>
      </w:r>
    </w:p>
    <w:p>
      <w:pPr>
        <w:ind w:firstLine="0" w:firstLineChars="0"/>
      </w:pPr>
      <w:r>
        <w:rPr>
          <w:b/>
          <w:bCs/>
        </w:rPr>
        <w:t>NN50</w:t>
      </w:r>
      <w:r>
        <w:t>：全部NN间期中，相邻的NN 间期之间长度差大于50ms的个数。</w:t>
      </w:r>
    </w:p>
    <w:p>
      <w:pPr>
        <w:ind w:firstLine="0" w:firstLineChars="0"/>
      </w:pPr>
      <w:r>
        <w:rPr>
          <w:rFonts w:hint="eastAsia"/>
          <w:b/>
          <w:bCs/>
        </w:rPr>
        <w:t>P</w:t>
      </w:r>
      <w:r>
        <w:rPr>
          <w:b/>
          <w:bCs/>
        </w:rPr>
        <w:t>NN</w:t>
      </w:r>
      <w:r>
        <w:rPr>
          <w:rFonts w:hint="eastAsia"/>
          <w:b/>
          <w:bCs/>
        </w:rPr>
        <w:t>50</w:t>
      </w:r>
      <w:r>
        <w:rPr>
          <w:rFonts w:hint="eastAsia"/>
        </w:rPr>
        <w:t>（%）：</w:t>
      </w:r>
      <w:r>
        <w:t>NN50 正常范围为1% ~ 12%</w:t>
      </w:r>
      <w:r>
        <w:rPr>
          <w:rFonts w:hint="eastAsia"/>
        </w:rPr>
        <w:t>，</w:t>
      </w:r>
      <w:r>
        <w:t xml:space="preserve">小于0.75%为异常。除以总的NN间期的个数，以百分比表示。 </w:t>
      </w:r>
    </w:p>
    <w:p>
      <w:pPr>
        <w:ind w:firstLine="0" w:firstLineChars="0"/>
      </w:pPr>
      <w:r>
        <w:rPr>
          <w:rFonts w:hint="eastAsia"/>
          <w:b/>
          <w:bCs/>
        </w:rPr>
        <w:t>三角指数</w:t>
      </w:r>
      <w:r>
        <w:rPr>
          <w:rFonts w:hint="eastAsia"/>
        </w:rPr>
        <w:t>：</w:t>
      </w:r>
      <w:r>
        <w:t>RR 间期总数除以RR 间期直方图的高</w:t>
      </w:r>
      <w:r>
        <w:rPr>
          <w:rFonts w:hint="eastAsia"/>
        </w:rPr>
        <w:t>。</w:t>
      </w:r>
    </w:p>
    <w:p>
      <w:pPr>
        <w:ind w:firstLine="0" w:firstLineChars="0"/>
      </w:pPr>
      <w:r>
        <w:rPr>
          <w:b/>
          <w:bCs/>
        </w:rPr>
        <w:t>SDNN Index</w:t>
      </w:r>
      <w:r>
        <w:rPr>
          <w:rFonts w:hint="eastAsia"/>
        </w:rPr>
        <w:t>（m</w:t>
      </w:r>
      <w:r>
        <w:t>s</w:t>
      </w:r>
      <w:r>
        <w:rPr>
          <w:rFonts w:hint="eastAsia"/>
        </w:rPr>
        <w:t>）：</w:t>
      </w:r>
      <w:r>
        <w:t>标准差均值。在一段时间内NN间期标准差，再计算这些标准差的平均值。正常范围为40 ~ 80；小于20为异常。</w:t>
      </w:r>
    </w:p>
    <w:p>
      <w:pPr>
        <w:ind w:firstLine="0" w:firstLineChars="0"/>
      </w:pPr>
      <w:r>
        <w:rPr>
          <w:rFonts w:hint="eastAsia"/>
          <w:b/>
          <w:bCs/>
        </w:rPr>
        <w:t>P</w:t>
      </w:r>
      <w:r>
        <w:rPr>
          <w:b/>
          <w:bCs/>
        </w:rPr>
        <w:t>NN</w:t>
      </w:r>
      <w:r>
        <w:rPr>
          <w:rFonts w:hint="eastAsia"/>
        </w:rPr>
        <w:t>（%）：正常心搏的百分比。</w:t>
      </w:r>
    </w:p>
    <w:p>
      <w:pPr>
        <w:ind w:firstLine="0" w:firstLineChars="0"/>
      </w:pPr>
      <w:r>
        <w:rPr>
          <w:rFonts w:hint="eastAsia"/>
          <w:b/>
          <w:bCs/>
        </w:rPr>
        <w:t>M</w:t>
      </w:r>
      <w:r>
        <w:rPr>
          <w:b/>
          <w:bCs/>
        </w:rPr>
        <w:t>eanRR</w:t>
      </w:r>
      <w:r>
        <w:rPr>
          <w:rFonts w:hint="eastAsia"/>
        </w:rPr>
        <w:t>（m</w:t>
      </w:r>
      <w:r>
        <w:t>s</w:t>
      </w:r>
      <w:r>
        <w:rPr>
          <w:rFonts w:hint="eastAsia"/>
        </w:rPr>
        <w:t>）：平均</w:t>
      </w:r>
      <w:r>
        <w:t>RR 间期</w:t>
      </w:r>
      <w:r>
        <w:rPr>
          <w:rFonts w:hint="eastAsia"/>
        </w:rPr>
        <w:t>，白天与夜间互差小于</w:t>
      </w:r>
      <w:r>
        <w:t>40为异常。</w:t>
      </w:r>
    </w:p>
    <w:p>
      <w:pPr>
        <w:ind w:firstLine="0" w:firstLineChars="0"/>
      </w:pPr>
      <w:r>
        <w:rPr>
          <w:b/>
          <w:bCs/>
        </w:rPr>
        <w:t>MAX RR</w:t>
      </w:r>
      <w:r>
        <w:rPr>
          <w:rFonts w:hint="eastAsia"/>
        </w:rPr>
        <w:t>（m</w:t>
      </w:r>
      <w:r>
        <w:t>s</w:t>
      </w:r>
      <w:r>
        <w:rPr>
          <w:rFonts w:hint="eastAsia"/>
        </w:rPr>
        <w:t>）</w:t>
      </w:r>
      <w:r>
        <w:t>：在一段时间内计算窦性RR间期的最大值。</w:t>
      </w:r>
    </w:p>
    <w:p>
      <w:pPr>
        <w:ind w:firstLine="0" w:firstLineChars="0"/>
      </w:pPr>
      <w:r>
        <w:rPr>
          <w:b/>
          <w:bCs/>
        </w:rPr>
        <w:t>MIN RR</w:t>
      </w:r>
      <w:r>
        <w:rPr>
          <w:rFonts w:hint="eastAsia"/>
        </w:rPr>
        <w:t>（m</w:t>
      </w:r>
      <w:r>
        <w:t>s</w:t>
      </w:r>
      <w:r>
        <w:rPr>
          <w:rFonts w:hint="eastAsia"/>
        </w:rPr>
        <w:t>）</w:t>
      </w:r>
      <w:r>
        <w:t>：在一段时间内计算窦性RR间期的最小值</w:t>
      </w:r>
      <w:r>
        <w:rPr>
          <w:rFonts w:hint="eastAsia"/>
        </w:rPr>
        <w:t>。</w:t>
      </w:r>
    </w:p>
    <w:p>
      <w:pPr>
        <w:ind w:firstLine="0" w:firstLineChars="0"/>
      </w:pPr>
      <w:r>
        <w:rPr>
          <w:b/>
          <w:bCs/>
        </w:rPr>
        <w:t>TINN</w:t>
      </w:r>
      <w:r>
        <w:rPr>
          <w:rFonts w:hint="eastAsia"/>
        </w:rPr>
        <w:t>（m</w:t>
      </w:r>
      <w:r>
        <w:t>s</w:t>
      </w:r>
      <w:r>
        <w:rPr>
          <w:rFonts w:hint="eastAsia"/>
        </w:rPr>
        <w:t>）</w:t>
      </w:r>
      <w:r>
        <w:t>：用最小方差法，求出全部NN间期的直方图近似三角形底边宽度 。</w:t>
      </w:r>
    </w:p>
    <w:p>
      <w:pPr>
        <w:pStyle w:val="4"/>
        <w:ind w:firstLine="0" w:firstLineChars="0"/>
      </w:pPr>
      <w:bookmarkStart w:id="1415" w:name="_Toc3748"/>
      <w:bookmarkStart w:id="1416" w:name="_Toc40880769"/>
      <w:bookmarkStart w:id="1417" w:name="_Toc5704"/>
      <w:bookmarkStart w:id="1418" w:name="_Toc20907"/>
      <w:bookmarkStart w:id="1419" w:name="_Toc21608"/>
      <w:bookmarkStart w:id="1420" w:name="_Toc4676"/>
      <w:bookmarkStart w:id="1421" w:name="_Toc7590"/>
      <w:bookmarkStart w:id="1422" w:name="_Toc22697"/>
      <w:bookmarkStart w:id="1423" w:name="_Toc17295"/>
      <w:bookmarkStart w:id="1424" w:name="_Toc18858"/>
      <w:bookmarkStart w:id="1425" w:name="_Toc10651"/>
      <w:bookmarkStart w:id="1426" w:name="_Toc19200"/>
      <w:bookmarkStart w:id="1427" w:name="_Toc22391"/>
      <w:bookmarkStart w:id="1428" w:name="_Toc26260"/>
      <w:bookmarkStart w:id="1429" w:name="_Toc343"/>
      <w:bookmarkStart w:id="1430" w:name="_Toc1136"/>
      <w:bookmarkStart w:id="1431" w:name="_Toc31674"/>
      <w:bookmarkStart w:id="1432" w:name="_Toc8595"/>
      <w:bookmarkStart w:id="1433" w:name="_Toc18697"/>
      <w:bookmarkStart w:id="1434" w:name="_Toc9334"/>
      <w:bookmarkStart w:id="1435" w:name="_Toc1960"/>
      <w:bookmarkStart w:id="1436" w:name="_Toc4997"/>
      <w:bookmarkStart w:id="1437" w:name="_Toc26906"/>
      <w:bookmarkStart w:id="1438" w:name="_Toc5636"/>
      <w:bookmarkStart w:id="1439" w:name="_Toc9218"/>
      <w:bookmarkStart w:id="1440" w:name="_Toc38631402"/>
      <w:bookmarkStart w:id="1441" w:name="_Toc13232"/>
      <w:bookmarkStart w:id="1442" w:name="_Toc18744"/>
      <w:r>
        <w:rPr>
          <w:rFonts w:hint="eastAsia"/>
        </w:rPr>
        <w:t>5.9.2 频域分析</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pPr>
        <w:ind w:firstLine="480"/>
      </w:pPr>
      <w:r>
        <w:drawing>
          <wp:inline distT="0" distB="0" distL="114935" distR="114935">
            <wp:extent cx="5075555" cy="2751455"/>
            <wp:effectExtent l="0" t="0" r="10795" b="10795"/>
            <wp:docPr id="33" name="图片 33" descr="D:\work\HolterSystem\文档\注册\送检\最新文件\图片\脱敏文件\014、HRV频域分析-已脱敏.PNG014、HRV频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ork\HolterSystem\文档\注册\送检\最新文件\图片\脱敏文件\014、HRV频域分析-已脱敏.PNG014、HRV频域分析-已脱敏"/>
                    <pic:cNvPicPr>
                      <a:picLocks noChangeAspect="1"/>
                    </pic:cNvPicPr>
                  </pic:nvPicPr>
                  <pic:blipFill>
                    <a:blip r:embed="rId55"/>
                    <a:srcRect/>
                    <a:stretch>
                      <a:fillRect/>
                    </a:stretch>
                  </pic:blipFill>
                  <pic:spPr>
                    <a:xfrm>
                      <a:off x="0" y="0"/>
                      <a:ext cx="5075703" cy="2751455"/>
                    </a:xfrm>
                    <a:prstGeom prst="rect">
                      <a:avLst/>
                    </a:prstGeom>
                  </pic:spPr>
                </pic:pic>
              </a:graphicData>
            </a:graphic>
          </wp:inline>
        </w:drawing>
      </w:r>
    </w:p>
    <w:p>
      <w:pPr>
        <w:ind w:firstLine="0" w:firstLineChars="0"/>
      </w:pPr>
      <w:r>
        <w:rPr>
          <w:rFonts w:hint="eastAsia"/>
        </w:rPr>
        <w:t>频域趋势图包括以下参数：</w:t>
      </w:r>
    </w:p>
    <w:p>
      <w:pPr>
        <w:ind w:firstLine="0" w:firstLineChars="0"/>
      </w:pPr>
      <w:r>
        <w:rPr>
          <w:rFonts w:hint="eastAsia"/>
          <w:b/>
          <w:bCs/>
        </w:rPr>
        <w:t>H</w:t>
      </w:r>
      <w:r>
        <w:rPr>
          <w:b/>
          <w:bCs/>
        </w:rPr>
        <w:t>F</w:t>
      </w:r>
      <w:r>
        <w:rPr>
          <w:rFonts w:hint="eastAsia"/>
        </w:rPr>
        <w:t>（高频成分）：高频功率，频率在</w:t>
      </w:r>
      <w:r>
        <w:t>0.15 到0.4HZ 之间的总功率</w:t>
      </w:r>
    </w:p>
    <w:p>
      <w:pPr>
        <w:ind w:firstLine="0" w:firstLineChars="0"/>
      </w:pPr>
      <w:r>
        <w:rPr>
          <w:rFonts w:hint="eastAsia"/>
          <w:b/>
          <w:bCs/>
        </w:rPr>
        <w:t>L</w:t>
      </w:r>
      <w:r>
        <w:rPr>
          <w:b/>
          <w:bCs/>
        </w:rPr>
        <w:t>F</w:t>
      </w:r>
      <w:r>
        <w:rPr>
          <w:rFonts w:hint="eastAsia"/>
        </w:rPr>
        <w:t>（低频成分）：低频功率，频率在</w:t>
      </w:r>
      <w:r>
        <w:t>0.04 到0.15HZ 之间的总功</w:t>
      </w:r>
      <w:r>
        <w:rPr>
          <w:rFonts w:hint="eastAsia"/>
        </w:rPr>
        <w:t>率。</w:t>
      </w:r>
    </w:p>
    <w:p>
      <w:pPr>
        <w:ind w:firstLine="0" w:firstLineChars="0"/>
      </w:pPr>
      <w:r>
        <w:rPr>
          <w:rFonts w:hint="eastAsia"/>
          <w:b/>
          <w:bCs/>
        </w:rPr>
        <w:t>L</w:t>
      </w:r>
      <w:r>
        <w:rPr>
          <w:b/>
          <w:bCs/>
        </w:rPr>
        <w:t>F/HF</w:t>
      </w:r>
      <w:r>
        <w:rPr>
          <w:rFonts w:hint="eastAsia"/>
        </w:rPr>
        <w:t>（%）：低频和高频的比值。</w:t>
      </w:r>
    </w:p>
    <w:p>
      <w:pPr>
        <w:ind w:firstLine="0" w:firstLineChars="0"/>
      </w:pPr>
      <w:r>
        <w:rPr>
          <w:b/>
          <w:bCs/>
        </w:rPr>
        <w:t>HFnu</w:t>
      </w:r>
      <w:r>
        <w:rPr>
          <w:rFonts w:hint="eastAsia"/>
        </w:rPr>
        <w:t>（%）</w:t>
      </w:r>
      <w:r>
        <w:t>：HF的标化</w:t>
      </w:r>
      <w:r>
        <w:rPr>
          <w:rFonts w:hint="eastAsia"/>
        </w:rPr>
        <w:t>。</w:t>
      </w:r>
    </w:p>
    <w:p>
      <w:pPr>
        <w:ind w:firstLine="0" w:firstLineChars="0"/>
      </w:pPr>
      <w:r>
        <w:rPr>
          <w:b/>
          <w:bCs/>
        </w:rPr>
        <w:t>LFnu</w:t>
      </w:r>
      <w:r>
        <w:rPr>
          <w:rFonts w:hint="eastAsia"/>
        </w:rPr>
        <w:t>（%）</w:t>
      </w:r>
      <w:r>
        <w:t>：LF的标化。</w:t>
      </w:r>
    </w:p>
    <w:p>
      <w:pPr>
        <w:pStyle w:val="4"/>
        <w:ind w:firstLine="0" w:firstLineChars="0"/>
      </w:pPr>
      <w:bookmarkStart w:id="1443" w:name="_Toc6549"/>
      <w:bookmarkStart w:id="1444" w:name="_Toc6909"/>
      <w:bookmarkStart w:id="1445" w:name="_Toc40880770"/>
      <w:bookmarkStart w:id="1446" w:name="_Toc9987"/>
      <w:bookmarkStart w:id="1447" w:name="_Toc21009"/>
      <w:bookmarkStart w:id="1448" w:name="_Toc15980"/>
      <w:bookmarkStart w:id="1449" w:name="_Toc5441"/>
      <w:bookmarkStart w:id="1450" w:name="_Toc19721"/>
      <w:bookmarkStart w:id="1451" w:name="_Toc13733"/>
      <w:bookmarkStart w:id="1452" w:name="_Toc20287"/>
      <w:bookmarkStart w:id="1453" w:name="_Toc14373"/>
      <w:bookmarkStart w:id="1454" w:name="_Toc8627"/>
      <w:bookmarkStart w:id="1455" w:name="_Toc20098"/>
      <w:bookmarkStart w:id="1456" w:name="_Toc9596"/>
      <w:bookmarkStart w:id="1457" w:name="_Toc31040"/>
      <w:bookmarkStart w:id="1458" w:name="_Toc26671"/>
      <w:bookmarkStart w:id="1459" w:name="_Toc38631403"/>
      <w:bookmarkStart w:id="1460" w:name="_Toc5054"/>
      <w:bookmarkStart w:id="1461" w:name="_Toc26035"/>
      <w:bookmarkStart w:id="1462" w:name="_Toc315"/>
      <w:bookmarkStart w:id="1463" w:name="_Toc12"/>
      <w:bookmarkStart w:id="1464" w:name="_Toc7837"/>
      <w:bookmarkStart w:id="1465" w:name="_Toc2648"/>
      <w:bookmarkStart w:id="1466" w:name="_Toc6165"/>
      <w:bookmarkStart w:id="1467" w:name="_Toc721"/>
      <w:bookmarkStart w:id="1468" w:name="_Toc30635"/>
      <w:bookmarkStart w:id="1469" w:name="_Toc27067"/>
      <w:bookmarkStart w:id="1470" w:name="_Toc23988"/>
      <w:r>
        <w:drawing>
          <wp:anchor distT="0" distB="0" distL="114300" distR="114300" simplePos="0" relativeHeight="251652096" behindDoc="0" locked="0" layoutInCell="1" allowOverlap="1">
            <wp:simplePos x="0" y="0"/>
            <wp:positionH relativeFrom="margin">
              <wp:posOffset>88900</wp:posOffset>
            </wp:positionH>
            <wp:positionV relativeFrom="paragraph">
              <wp:posOffset>501015</wp:posOffset>
            </wp:positionV>
            <wp:extent cx="5088890" cy="2761615"/>
            <wp:effectExtent l="0" t="0" r="16510" b="635"/>
            <wp:wrapSquare wrapText="bothSides"/>
            <wp:docPr id="103" name="图片 103" descr="D:\work\HolterSystem\文档\注册\送检\最新文件\图片\脱敏文件\015、HRV非线性分析-已脱敏.PNG015、HRV非线性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work\HolterSystem\文档\注册\送检\最新文件\图片\脱敏文件\015、HRV非线性分析-已脱敏.PNG015、HRV非线性分析-已脱敏"/>
                    <pic:cNvPicPr>
                      <a:picLocks noChangeAspect="1"/>
                    </pic:cNvPicPr>
                  </pic:nvPicPr>
                  <pic:blipFill>
                    <a:blip r:embed="rId56"/>
                    <a:srcRect/>
                    <a:stretch>
                      <a:fillRect/>
                    </a:stretch>
                  </pic:blipFill>
                  <pic:spPr>
                    <a:xfrm>
                      <a:off x="0" y="0"/>
                      <a:ext cx="5088890" cy="2761615"/>
                    </a:xfrm>
                    <a:prstGeom prst="rect">
                      <a:avLst/>
                    </a:prstGeom>
                  </pic:spPr>
                </pic:pic>
              </a:graphicData>
            </a:graphic>
          </wp:anchor>
        </w:drawing>
      </w:r>
      <w:r>
        <w:rPr>
          <w:rFonts w:hint="eastAsia"/>
        </w:rPr>
        <w:t>5.9.3 非线性分析</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pPr>
        <w:ind w:firstLineChars="0"/>
      </w:pPr>
    </w:p>
    <w:p>
      <w:pPr>
        <w:ind w:firstLine="0" w:firstLineChars="0"/>
      </w:pPr>
      <w:r>
        <w:rPr>
          <w:rFonts w:hint="eastAsia"/>
        </w:rPr>
        <w:t>非线性分析包括的内容：</w:t>
      </w:r>
    </w:p>
    <w:p>
      <w:pPr>
        <w:ind w:firstLine="0" w:firstLineChars="0"/>
      </w:pPr>
      <w:r>
        <w:rPr>
          <w:b/>
          <w:bCs/>
        </w:rPr>
        <w:t>VAI</w:t>
      </w:r>
      <w:r>
        <w:rPr>
          <w:rFonts w:hint="eastAsia"/>
        </w:rPr>
        <w:t>：向量角度指数，是衡量R</w:t>
      </w:r>
      <w:r>
        <w:t>-R</w:t>
      </w:r>
      <w:r>
        <w:rPr>
          <w:rFonts w:hint="eastAsia"/>
        </w:rPr>
        <w:t>间期散点图在45度线两边散开程度的指标，是向量角偏高45度线的平均值，总体水平上反映了相邻N</w:t>
      </w:r>
      <w:r>
        <w:t>N</w:t>
      </w:r>
      <w:r>
        <w:rPr>
          <w:rFonts w:hint="eastAsia"/>
        </w:rPr>
        <w:t>间期的变化程度。正常人的散点图多集中在45度射线附近，呈彗星状，而心血管病人的散点图多呈扇形。</w:t>
      </w:r>
    </w:p>
    <w:p>
      <w:pPr>
        <w:ind w:firstLine="0" w:firstLineChars="0"/>
      </w:pPr>
      <w:r>
        <w:rPr>
          <w:b/>
          <w:bCs/>
        </w:rPr>
        <w:t>VLI</w:t>
      </w:r>
      <w:r>
        <w:rPr>
          <w:rFonts w:hint="eastAsia"/>
        </w:rPr>
        <w:t>：向量长度指数，是衡量R</w:t>
      </w:r>
      <w:r>
        <w:t>-R</w:t>
      </w:r>
      <w:r>
        <w:rPr>
          <w:rFonts w:hint="eastAsia"/>
        </w:rPr>
        <w:t>间期散点图长度的指标，</w:t>
      </w:r>
      <w:r>
        <w:t>VLI</w:t>
      </w:r>
      <w:r>
        <w:rPr>
          <w:rFonts w:hint="eastAsia"/>
        </w:rPr>
        <w:t>是N个数据点的向量长度均方根，总体反映了N</w:t>
      </w:r>
      <w:r>
        <w:t>N</w:t>
      </w:r>
      <w:r>
        <w:rPr>
          <w:rFonts w:hint="eastAsia"/>
        </w:rPr>
        <w:t>间期的变化程度。</w:t>
      </w:r>
    </w:p>
    <w:p>
      <w:pPr>
        <w:pStyle w:val="3"/>
        <w:ind w:firstLine="0" w:firstLineChars="0"/>
      </w:pPr>
      <w:bookmarkStart w:id="1471" w:name="_Toc19632"/>
      <w:bookmarkStart w:id="1472" w:name="_Toc13054"/>
      <w:bookmarkStart w:id="1473" w:name="_Toc22769"/>
      <w:bookmarkStart w:id="1474" w:name="_Toc8575"/>
      <w:bookmarkStart w:id="1475" w:name="_Toc9492"/>
      <w:bookmarkStart w:id="1476" w:name="_Toc14320"/>
      <w:bookmarkStart w:id="1477" w:name="_Toc2198"/>
      <w:bookmarkStart w:id="1478" w:name="_Toc22991"/>
      <w:bookmarkStart w:id="1479" w:name="_Toc23567"/>
      <w:bookmarkStart w:id="1480" w:name="_Toc8738"/>
      <w:bookmarkStart w:id="1481" w:name="_Toc17709"/>
      <w:bookmarkStart w:id="1482" w:name="_Toc10596"/>
      <w:bookmarkStart w:id="1483" w:name="_Toc38631404"/>
      <w:bookmarkStart w:id="1484" w:name="_Toc6490"/>
      <w:bookmarkStart w:id="1485" w:name="_Toc13447"/>
      <w:bookmarkStart w:id="1486" w:name="_Toc20678"/>
      <w:bookmarkStart w:id="1487" w:name="_Toc28673"/>
      <w:bookmarkStart w:id="1488" w:name="_Toc3848"/>
      <w:bookmarkStart w:id="1489" w:name="_Toc40880771"/>
      <w:bookmarkStart w:id="1490" w:name="_Toc23572"/>
      <w:bookmarkStart w:id="1491" w:name="_Toc23303"/>
      <w:bookmarkStart w:id="1492" w:name="_Toc5025"/>
      <w:bookmarkStart w:id="1493" w:name="_Toc30673"/>
      <w:bookmarkStart w:id="1494" w:name="_Toc19107"/>
      <w:bookmarkStart w:id="1495" w:name="_Toc3768"/>
      <w:bookmarkStart w:id="1496" w:name="_Toc17838"/>
      <w:bookmarkStart w:id="1497" w:name="_Toc4938"/>
      <w:bookmarkStart w:id="1498" w:name="_Toc32076"/>
      <w:r>
        <w:t>5.</w:t>
      </w:r>
      <w:r>
        <w:rPr>
          <w:rFonts w:hint="eastAsia"/>
        </w:rPr>
        <w:t>10</w:t>
      </w:r>
      <w:r>
        <w:t xml:space="preserve"> </w:t>
      </w:r>
      <w:r>
        <w:rPr>
          <w:rFonts w:hint="eastAsia"/>
        </w:rPr>
        <w:t>直方图</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pPr>
        <w:ind w:firstLine="480"/>
      </w:pPr>
      <w:r>
        <mc:AlternateContent>
          <mc:Choice Requires="wpg">
            <w:drawing>
              <wp:anchor distT="0" distB="0" distL="114935" distR="114935" simplePos="0" relativeHeight="251671552" behindDoc="0" locked="0" layoutInCell="1" allowOverlap="1">
                <wp:simplePos x="0" y="0"/>
                <wp:positionH relativeFrom="column">
                  <wp:posOffset>57150</wp:posOffset>
                </wp:positionH>
                <wp:positionV relativeFrom="paragraph">
                  <wp:posOffset>368300</wp:posOffset>
                </wp:positionV>
                <wp:extent cx="5267960" cy="2856230"/>
                <wp:effectExtent l="0" t="0" r="8890" b="1270"/>
                <wp:wrapSquare wrapText="bothSides"/>
                <wp:docPr id="126" name="组合 126"/>
                <wp:cNvGraphicFramePr/>
                <a:graphic xmlns:a="http://schemas.openxmlformats.org/drawingml/2006/main">
                  <a:graphicData uri="http://schemas.microsoft.com/office/word/2010/wordprocessingGroup">
                    <wpg:wgp>
                      <wpg:cNvGrpSpPr/>
                      <wpg:grpSpPr>
                        <a:xfrm>
                          <a:off x="0" y="0"/>
                          <a:ext cx="5267960" cy="2856230"/>
                          <a:chOff x="2085" y="792092"/>
                          <a:chExt cx="8296" cy="4498"/>
                        </a:xfrm>
                      </wpg:grpSpPr>
                      <pic:pic xmlns:pic="http://schemas.openxmlformats.org/drawingml/2006/picture">
                        <pic:nvPicPr>
                          <pic:cNvPr id="104" name="图片 104" descr="D:\work\HolterSystem\文档\注册\送检\最新文件\图片\脱敏文件\016、直方图界面-已脱敏.PNG016、直方图界面-已脱敏"/>
                          <pic:cNvPicPr>
                            <a:picLocks noChangeAspect="1"/>
                          </pic:cNvPicPr>
                        </pic:nvPicPr>
                        <pic:blipFill>
                          <a:blip r:embed="rId57"/>
                          <a:srcRect/>
                          <a:stretch>
                            <a:fillRect/>
                          </a:stretch>
                        </pic:blipFill>
                        <pic:spPr>
                          <a:xfrm>
                            <a:off x="2085" y="792092"/>
                            <a:ext cx="8296" cy="4498"/>
                          </a:xfrm>
                          <a:prstGeom prst="rect">
                            <a:avLst/>
                          </a:prstGeom>
                        </pic:spPr>
                      </pic:pic>
                      <pic:pic xmlns:pic="http://schemas.openxmlformats.org/drawingml/2006/picture">
                        <pic:nvPicPr>
                          <pic:cNvPr id="122" name="图片 122" descr="圈1"/>
                          <pic:cNvPicPr>
                            <a:picLocks noChangeAspect="1"/>
                          </pic:cNvPicPr>
                        </pic:nvPicPr>
                        <pic:blipFill>
                          <a:blip r:embed="rId17"/>
                          <a:stretch>
                            <a:fillRect/>
                          </a:stretch>
                        </pic:blipFill>
                        <pic:spPr>
                          <a:xfrm>
                            <a:off x="8894" y="793594"/>
                            <a:ext cx="406" cy="406"/>
                          </a:xfrm>
                          <a:prstGeom prst="rect">
                            <a:avLst/>
                          </a:prstGeom>
                        </pic:spPr>
                      </pic:pic>
                      <pic:pic xmlns:pic="http://schemas.openxmlformats.org/drawingml/2006/picture">
                        <pic:nvPicPr>
                          <pic:cNvPr id="123" name="图片 123" descr="D:\work\HolterSystem\文档\注册\送检\最新文件\图片\圈12345\透明\圈2.png圈2"/>
                          <pic:cNvPicPr>
                            <a:picLocks noChangeAspect="1"/>
                          </pic:cNvPicPr>
                        </pic:nvPicPr>
                        <pic:blipFill>
                          <a:blip r:embed="rId18"/>
                          <a:srcRect/>
                          <a:stretch>
                            <a:fillRect/>
                          </a:stretch>
                        </pic:blipFill>
                        <pic:spPr>
                          <a:xfrm>
                            <a:off x="5274" y="793158"/>
                            <a:ext cx="405" cy="406"/>
                          </a:xfrm>
                          <a:prstGeom prst="rect">
                            <a:avLst/>
                          </a:prstGeom>
                        </pic:spPr>
                      </pic:pic>
                      <pic:pic xmlns:pic="http://schemas.openxmlformats.org/drawingml/2006/picture">
                        <pic:nvPicPr>
                          <pic:cNvPr id="124" name="图片 124" descr="D:\work\HolterSystem\文档\注册\送检\最新文件\图片\圈12345\透明\圈3.png圈3"/>
                          <pic:cNvPicPr>
                            <a:picLocks noChangeAspect="1"/>
                          </pic:cNvPicPr>
                        </pic:nvPicPr>
                        <pic:blipFill>
                          <a:blip r:embed="rId43"/>
                          <a:srcRect/>
                          <a:stretch>
                            <a:fillRect/>
                          </a:stretch>
                        </pic:blipFill>
                        <pic:spPr>
                          <a:xfrm>
                            <a:off x="4755" y="795051"/>
                            <a:ext cx="405" cy="406"/>
                          </a:xfrm>
                          <a:prstGeom prst="rect">
                            <a:avLst/>
                          </a:prstGeom>
                        </pic:spPr>
                      </pic:pic>
                      <pic:pic xmlns:pic="http://schemas.openxmlformats.org/drawingml/2006/picture">
                        <pic:nvPicPr>
                          <pic:cNvPr id="125" name="图片 125" descr="D:\work\HolterSystem\文档\注册\送检\最新文件\图片\圈12345\透明\圈4.png圈4"/>
                          <pic:cNvPicPr>
                            <a:picLocks noChangeAspect="1"/>
                          </pic:cNvPicPr>
                        </pic:nvPicPr>
                        <pic:blipFill>
                          <a:blip r:embed="rId45"/>
                          <a:srcRect/>
                          <a:stretch>
                            <a:fillRect/>
                          </a:stretch>
                        </pic:blipFill>
                        <pic:spPr>
                          <a:xfrm>
                            <a:off x="9085" y="794926"/>
                            <a:ext cx="405" cy="406"/>
                          </a:xfrm>
                          <a:prstGeom prst="rect">
                            <a:avLst/>
                          </a:prstGeom>
                        </pic:spPr>
                      </pic:pic>
                    </wpg:wgp>
                  </a:graphicData>
                </a:graphic>
              </wp:anchor>
            </w:drawing>
          </mc:Choice>
          <mc:Fallback>
            <w:pict>
              <v:group id="_x0000_s1026" o:spid="_x0000_s1026" o:spt="203" style="position:absolute;left:0pt;margin-left:4.5pt;margin-top:29pt;height:224.9pt;width:414.8pt;mso-wrap-distance-bottom:0pt;mso-wrap-distance-left:9.05pt;mso-wrap-distance-right:9.05pt;mso-wrap-distance-top:0pt;z-index:251671552;mso-width-relative:page;mso-height-relative:page;" coordorigin="2085,792092" coordsize="8296,4498" o:gfxdata="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">
                <o:lock v:ext="edit" aspectratio="f"/>
                <v:shape id="_x0000_s1026" o:spid="_x0000_s1026" o:spt="75" alt="D:\work\HolterSystem\文档\注册\送检\最新文件\图片\脱敏文件\016、直方图界面-已脱敏.PNG016、直方图界面-已脱敏" type="#_x0000_t75" style="position:absolute;left:2085;top:792092;height:4498;width:8296;" filled="f" o:preferrelative="t" stroked="f" coordsize="21600,21600" o:gfxdata="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qWb28AAAA&#10;3AAAAA8AAAAAAAAAAQAgAAAAIgAAAGRycy9kb3ducmV2LnhtbFBLAQIUABQAAAAIAIdO4kAzLwWe&#10;OwAAADkAAAAQAAAAAAAAAAEAIAAAAAsBAABkcnMvc2hhcGV4bWwueG1sUEsFBgAAAAAGAAYAWwEA&#10;ALUDAAAAAA==&#10;">
                  <v:fill on="f" focussize="0,0"/>
                  <v:stroke on="f"/>
                  <v:imagedata r:id="rId57" o:title=""/>
                  <o:lock v:ext="edit" aspectratio="t"/>
                </v:shape>
                <v:shape id="_x0000_s1026" o:spid="_x0000_s1026" o:spt="75" alt="圈1" type="#_x0000_t75" style="position:absolute;left:8894;top:793594;height:406;width:406;" filled="f" o:preferrelative="t" stroked="f" coordsize="21600,21600" o:gfxdata="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CJC22AAAA3AAAAA8A&#10;AAAAAAAAAQAgAAAAIgAAAGRycy9kb3ducmV2LnhtbFBLAQIUABQAAAAIAIdO4kAzLwWeOwAAADkA&#10;AAAQAAAAAAAAAAEAIAAAAAUBAABkcnMvc2hhcGV4bWwueG1sUEsFBgAAAAAGAAYAWwEAAK8DAAAA&#10;AA==&#10;">
                  <v:fill on="f" focussize="0,0"/>
                  <v:stroke on="f"/>
                  <v:imagedata r:id="rId17" o:title=""/>
                  <o:lock v:ext="edit" aspectratio="t"/>
                </v:shape>
                <v:shape id="_x0000_s1026" o:spid="_x0000_s1026" o:spt="75" alt="D:\work\HolterSystem\文档\注册\送检\最新文件\图片\圈12345\透明\圈2.png圈2" type="#_x0000_t75" style="position:absolute;left:5274;top:793158;height:406;width:405;" filled="f" o:preferrelative="t" stroked="f" coordsize="21600,21600" o:gfxdata="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i/L7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4755;top:795051;height:406;width:405;" filled="f" o:preferrelative="t" stroked="f" coordsize="21600,21600" o:gfxdata="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3/B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9085;top:794926;height:406;width:405;" filled="f" o:preferrelative="t" stroked="f" coordsize="21600,21600" o:gfxdata="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8WXW8AAAA&#10;3A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rPr>
        <w:t>点击“直方图”可以打开心搏直方图窗口，如下图：</w:t>
      </w:r>
    </w:p>
    <w:p>
      <w:pPr>
        <w:ind w:firstLine="0" w:firstLineChars="0"/>
      </w:pPr>
      <w:r>
        <w:rPr>
          <w:rFonts w:hint="eastAsia"/>
        </w:rPr>
        <w:t>该窗口界面说明如下：</w:t>
      </w:r>
    </w:p>
    <w:p>
      <w:pPr>
        <w:ind w:firstLine="0" w:firstLineChars="0"/>
        <w:rPr>
          <w:b/>
          <w:bCs/>
        </w:rPr>
      </w:pPr>
      <w:r>
        <w:rPr>
          <w:rFonts w:hint="eastAsia"/>
          <w:b/>
          <w:bCs/>
        </w:rPr>
        <w:t>区域</w:t>
      </w:r>
      <w:r>
        <w:rPr>
          <w:b/>
          <w:bCs/>
        </w:rPr>
        <w:t>1：类型列表</w:t>
      </w:r>
    </w:p>
    <w:p>
      <w:pPr>
        <w:ind w:firstLine="480"/>
      </w:pPr>
      <w:r>
        <w:t>在直方图模式下，提供：R-R</w:t>
      </w:r>
      <w:r>
        <w:rPr>
          <w:rFonts w:hint="eastAsia"/>
        </w:rPr>
        <w:t>间期</w:t>
      </w:r>
      <w:r>
        <w:t>N-V</w:t>
      </w:r>
      <w:r>
        <w:rPr>
          <w:rFonts w:hint="eastAsia"/>
        </w:rPr>
        <w:t>间期</w:t>
      </w:r>
      <w:r>
        <w:t>、N-S</w:t>
      </w:r>
      <w:r>
        <w:rPr>
          <w:rFonts w:hint="eastAsia"/>
        </w:rPr>
        <w:t>间期</w:t>
      </w:r>
      <w:r>
        <w:t>、N-N</w:t>
      </w:r>
      <w:r>
        <w:rPr>
          <w:rFonts w:hint="eastAsia"/>
        </w:rPr>
        <w:t>间期</w:t>
      </w:r>
      <w:r>
        <w:t xml:space="preserve">、R-R </w:t>
      </w:r>
      <w:r>
        <w:rPr>
          <w:rFonts w:hint="eastAsia"/>
        </w:rPr>
        <w:t>间期比</w:t>
      </w:r>
      <w:r>
        <w:t xml:space="preserve">、N-S </w:t>
      </w:r>
      <w:r>
        <w:rPr>
          <w:rFonts w:hint="eastAsia"/>
        </w:rPr>
        <w:t>间期比</w:t>
      </w:r>
      <w:r>
        <w:t xml:space="preserve">、V-N </w:t>
      </w:r>
      <w:r>
        <w:rPr>
          <w:rFonts w:hint="eastAsia"/>
        </w:rPr>
        <w:t>间期比等</w:t>
      </w:r>
      <w:r>
        <w:t>20 多种心搏直方图。</w:t>
      </w:r>
    </w:p>
    <w:p>
      <w:pPr>
        <w:ind w:firstLine="0" w:firstLineChars="0"/>
        <w:rPr>
          <w:b/>
          <w:bCs/>
        </w:rPr>
      </w:pPr>
      <w:r>
        <w:rPr>
          <w:rFonts w:hint="eastAsia"/>
          <w:b/>
          <w:bCs/>
        </w:rPr>
        <w:t>区域</w:t>
      </w:r>
      <w:r>
        <w:rPr>
          <w:b/>
          <w:bCs/>
        </w:rPr>
        <w:t>2：直方图</w:t>
      </w:r>
    </w:p>
    <w:p>
      <w:pPr>
        <w:pStyle w:val="23"/>
        <w:numPr>
          <w:ilvl w:val="0"/>
          <w:numId w:val="11"/>
        </w:numPr>
        <w:ind w:firstLineChars="0"/>
      </w:pPr>
      <w:r>
        <w:rPr>
          <w:rFonts w:hint="eastAsia"/>
        </w:rPr>
        <w:t>有三种类型直方图，一种是</w:t>
      </w:r>
      <w:r>
        <w:t>RR 间期直方图，横</w:t>
      </w:r>
      <w:r>
        <w:rPr>
          <w:rFonts w:hint="eastAsia"/>
        </w:rPr>
        <w:t>坐标为</w:t>
      </w:r>
      <w:r>
        <w:t>RR 间期；一种是提</w:t>
      </w:r>
    </w:p>
    <w:p>
      <w:pPr>
        <w:ind w:firstLine="0" w:firstLineChars="0"/>
      </w:pPr>
      <w:r>
        <w:t>前量直方图，横坐标</w:t>
      </w:r>
      <w:r>
        <w:rPr>
          <w:rFonts w:hint="eastAsia"/>
        </w:rPr>
        <w:t>为提前量百分比</w:t>
      </w:r>
      <w:r>
        <w:t>%。</w:t>
      </w:r>
      <w:r>
        <w:rPr>
          <w:rFonts w:hint="eastAsia"/>
        </w:rPr>
        <w:t>还有一种是心率直方图，横坐标为心率。</w:t>
      </w:r>
    </w:p>
    <w:p>
      <w:pPr>
        <w:pStyle w:val="23"/>
        <w:numPr>
          <w:ilvl w:val="0"/>
          <w:numId w:val="11"/>
        </w:numPr>
        <w:ind w:firstLineChars="0"/>
      </w:pPr>
      <w:r>
        <w:rPr>
          <w:rFonts w:hint="eastAsia"/>
        </w:rPr>
        <w:t>用鼠标直接点击选取单个一个区间。</w:t>
      </w:r>
    </w:p>
    <w:p>
      <w:pPr>
        <w:pStyle w:val="23"/>
        <w:numPr>
          <w:ilvl w:val="0"/>
          <w:numId w:val="11"/>
        </w:numPr>
        <w:ind w:firstLineChars="0"/>
      </w:pPr>
      <w:r>
        <w:rPr>
          <w:rFonts w:hint="eastAsia"/>
        </w:rPr>
        <w:t>选取的心搏将在区域</w:t>
      </w:r>
      <w:r>
        <w:t>3 显示。</w:t>
      </w:r>
    </w:p>
    <w:p>
      <w:pPr>
        <w:ind w:firstLine="0" w:firstLineChars="0"/>
        <w:rPr>
          <w:b/>
          <w:bCs/>
        </w:rPr>
      </w:pPr>
      <w:r>
        <w:rPr>
          <w:rFonts w:hint="eastAsia"/>
          <w:b/>
          <w:bCs/>
        </w:rPr>
        <w:t>区域</w:t>
      </w:r>
      <w:r>
        <w:rPr>
          <w:b/>
          <w:bCs/>
        </w:rPr>
        <w:t>3：</w:t>
      </w:r>
      <w:r>
        <w:rPr>
          <w:rFonts w:hint="eastAsia"/>
          <w:b/>
          <w:bCs/>
        </w:rPr>
        <w:t>通用心电图编辑窗口</w:t>
      </w:r>
    </w:p>
    <w:p>
      <w:pPr>
        <w:ind w:firstLine="0" w:firstLineChars="0"/>
      </w:pPr>
      <w:r>
        <w:rPr>
          <w:rFonts w:hint="eastAsia"/>
        </w:rPr>
        <w:t>详细操作请参阅“</w:t>
      </w:r>
      <w:r>
        <w:t>通用心电图编辑窗口</w:t>
      </w:r>
      <w:r>
        <w:rPr>
          <w:rFonts w:hint="eastAsia"/>
        </w:rPr>
        <w:t>”</w:t>
      </w:r>
      <w:r>
        <w:t>章</w:t>
      </w:r>
      <w:r>
        <w:rPr>
          <w:rFonts w:hint="eastAsia"/>
        </w:rPr>
        <w:t>节。</w:t>
      </w:r>
    </w:p>
    <w:p>
      <w:pPr>
        <w:ind w:firstLine="0" w:firstLineChars="0"/>
        <w:rPr>
          <w:b/>
          <w:bCs/>
        </w:rPr>
      </w:pPr>
      <w:r>
        <w:rPr>
          <w:rFonts w:hint="eastAsia"/>
          <w:b/>
          <w:bCs/>
        </w:rPr>
        <w:t>区域</w:t>
      </w:r>
      <w:r>
        <w:rPr>
          <w:b/>
          <w:bCs/>
        </w:rPr>
        <w:t>4</w:t>
      </w:r>
      <w:r>
        <w:rPr>
          <w:rFonts w:hint="eastAsia"/>
          <w:b/>
          <w:bCs/>
        </w:rPr>
        <w:t>：心搏编辑区</w:t>
      </w:r>
    </w:p>
    <w:p>
      <w:pPr>
        <w:ind w:firstLine="0" w:firstLineChars="0"/>
      </w:pPr>
      <w:r>
        <w:rPr>
          <w:rFonts w:hint="eastAsia"/>
        </w:rPr>
        <w:t>可以进行心搏类型的修改，</w:t>
      </w:r>
      <w:r>
        <w:t>通用心电图编辑窗口联动显示当前叠加窗口中的所有心搏。</w:t>
      </w:r>
    </w:p>
    <w:p>
      <w:pPr>
        <w:pStyle w:val="3"/>
        <w:ind w:firstLine="0" w:firstLineChars="0"/>
      </w:pPr>
      <w:bookmarkStart w:id="1499" w:name="_Toc20980"/>
      <w:bookmarkStart w:id="1500" w:name="_Toc11670"/>
      <w:bookmarkStart w:id="1501" w:name="_Toc28380"/>
      <w:bookmarkStart w:id="1502" w:name="_Toc30688"/>
      <w:bookmarkStart w:id="1503" w:name="_Toc40880772"/>
      <w:bookmarkStart w:id="1504" w:name="_Toc19718"/>
      <w:bookmarkStart w:id="1505" w:name="_Toc10704"/>
      <w:bookmarkStart w:id="1506" w:name="_Toc2128"/>
      <w:bookmarkStart w:id="1507" w:name="_Toc12513"/>
      <w:bookmarkStart w:id="1508" w:name="_Toc2274"/>
      <w:bookmarkStart w:id="1509" w:name="_Toc12287"/>
      <w:bookmarkStart w:id="1510" w:name="_Toc20600"/>
      <w:bookmarkStart w:id="1511" w:name="_Toc20266"/>
      <w:bookmarkStart w:id="1512" w:name="_Toc7092"/>
      <w:bookmarkStart w:id="1513" w:name="_Toc24338"/>
      <w:bookmarkStart w:id="1514" w:name="_Toc9796"/>
      <w:bookmarkStart w:id="1515" w:name="_Toc16965"/>
      <w:bookmarkStart w:id="1516" w:name="_Toc20133"/>
      <w:bookmarkStart w:id="1517" w:name="_Toc3372"/>
      <w:bookmarkStart w:id="1518" w:name="_Toc24031"/>
      <w:bookmarkStart w:id="1519" w:name="_Toc21943"/>
      <w:bookmarkStart w:id="1520" w:name="_Toc1701"/>
      <w:bookmarkStart w:id="1521" w:name="_Toc13634"/>
      <w:bookmarkStart w:id="1522" w:name="_Toc22353"/>
      <w:bookmarkStart w:id="1523" w:name="_Toc668"/>
      <w:bookmarkStart w:id="1524" w:name="_Toc19735"/>
      <w:bookmarkStart w:id="1525" w:name="_Toc15074"/>
      <w:r>
        <w:t>5</w:t>
      </w:r>
      <w:r>
        <w:rPr>
          <w:rFonts w:hint="eastAsia"/>
        </w:rPr>
        <w:t>.11</w:t>
      </w:r>
      <w:r>
        <w:t xml:space="preserve"> </w:t>
      </w:r>
      <w:r>
        <w:rPr>
          <w:rFonts w:hint="eastAsia"/>
        </w:rPr>
        <w:t>报告编辑</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pPr>
        <w:ind w:firstLine="480"/>
      </w:pPr>
      <w:r>
        <w:rPr>
          <w:rFonts w:hint="eastAsia"/>
        </w:rPr>
        <w:t>“报告编辑”是由2个独立的统计数据表组成，分别是：总结、小时汇总。</w:t>
      </w:r>
    </w:p>
    <w:p>
      <w:pPr>
        <w:ind w:firstLine="0" w:firstLineChars="0"/>
      </w:pPr>
      <w:r>
        <w:drawing>
          <wp:inline distT="0" distB="0" distL="114300" distR="114300">
            <wp:extent cx="5077460" cy="2750185"/>
            <wp:effectExtent l="0" t="0" r="8890" b="12065"/>
            <wp:docPr id="36" name="图片 3" descr="D:\work\HolterSystem\文档\注册\送检\最新文件\图片\脱敏文件\017、报告编辑总结-已脱敏.PNG017、报告编辑总结-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D:\work\HolterSystem\文档\注册\送检\最新文件\图片\脱敏文件\017、报告编辑总结-已脱敏.PNG017、报告编辑总结-已脱敏"/>
                    <pic:cNvPicPr>
                      <a:picLocks noChangeAspect="1"/>
                    </pic:cNvPicPr>
                  </pic:nvPicPr>
                  <pic:blipFill>
                    <a:blip r:embed="rId58"/>
                    <a:srcRect/>
                    <a:stretch>
                      <a:fillRect/>
                    </a:stretch>
                  </pic:blipFill>
                  <pic:spPr>
                    <a:xfrm>
                      <a:off x="0" y="0"/>
                      <a:ext cx="5077962" cy="2750185"/>
                    </a:xfrm>
                    <a:prstGeom prst="rect">
                      <a:avLst/>
                    </a:prstGeom>
                    <a:noFill/>
                    <a:ln>
                      <a:noFill/>
                    </a:ln>
                  </pic:spPr>
                </pic:pic>
              </a:graphicData>
            </a:graphic>
          </wp:inline>
        </w:drawing>
      </w:r>
    </w:p>
    <w:p>
      <w:pPr>
        <w:ind w:firstLine="0" w:firstLineChars="0"/>
      </w:pPr>
    </w:p>
    <w:p>
      <w:pPr>
        <w:ind w:firstLine="0" w:firstLineChars="0"/>
      </w:pPr>
      <w:r>
        <w:drawing>
          <wp:inline distT="0" distB="0" distL="114935" distR="114935">
            <wp:extent cx="5363210" cy="2904490"/>
            <wp:effectExtent l="0" t="0" r="8890" b="10160"/>
            <wp:docPr id="3" name="图片 3" descr="D:\work\HolterSystem\文档\注册\送检\最新文件\图片\脱敏文件\018、小时汇总界面-已脱敏.PNG018、小时汇总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HolterSystem\文档\注册\送检\最新文件\图片\脱敏文件\018、小时汇总界面-已脱敏.PNG018、小时汇总界面-已脱敏"/>
                    <pic:cNvPicPr>
                      <a:picLocks noChangeAspect="1"/>
                    </pic:cNvPicPr>
                  </pic:nvPicPr>
                  <pic:blipFill>
                    <a:blip r:embed="rId59"/>
                    <a:srcRect/>
                    <a:stretch>
                      <a:fillRect/>
                    </a:stretch>
                  </pic:blipFill>
                  <pic:spPr>
                    <a:xfrm>
                      <a:off x="0" y="0"/>
                      <a:ext cx="5363711" cy="2904490"/>
                    </a:xfrm>
                    <a:prstGeom prst="rect">
                      <a:avLst/>
                    </a:prstGeom>
                    <a:noFill/>
                    <a:ln>
                      <a:noFill/>
                    </a:ln>
                  </pic:spPr>
                </pic:pic>
              </a:graphicData>
            </a:graphic>
          </wp:inline>
        </w:drawing>
      </w:r>
    </w:p>
    <w:p>
      <w:pPr>
        <w:ind w:firstLine="0" w:firstLineChars="0"/>
      </w:pPr>
    </w:p>
    <w:p>
      <w:pPr>
        <w:pStyle w:val="3"/>
        <w:ind w:firstLine="0" w:firstLineChars="0"/>
      </w:pPr>
      <w:bookmarkStart w:id="1526" w:name="_Toc7041"/>
      <w:bookmarkStart w:id="1527" w:name="_Toc8990"/>
      <w:bookmarkStart w:id="1528" w:name="_Toc31373"/>
      <w:bookmarkStart w:id="1529" w:name="_Toc30137"/>
      <w:bookmarkStart w:id="1530" w:name="_Toc2239"/>
      <w:bookmarkStart w:id="1531" w:name="_Toc4254"/>
      <w:bookmarkStart w:id="1532" w:name="_Toc27474"/>
      <w:bookmarkStart w:id="1533" w:name="_Toc21503"/>
      <w:bookmarkStart w:id="1534" w:name="_Toc23205"/>
      <w:bookmarkStart w:id="1535" w:name="_Toc13504"/>
      <w:bookmarkStart w:id="1536" w:name="_Toc14159"/>
      <w:bookmarkStart w:id="1537" w:name="_Toc1576"/>
      <w:bookmarkStart w:id="1538" w:name="_Toc2357"/>
      <w:bookmarkStart w:id="1539" w:name="_Toc3219"/>
      <w:bookmarkStart w:id="1540" w:name="_Toc32259"/>
      <w:bookmarkStart w:id="1541" w:name="_Toc29329"/>
      <w:bookmarkStart w:id="1542" w:name="_Toc7672"/>
      <w:bookmarkStart w:id="1543" w:name="_Toc11579"/>
      <w:bookmarkStart w:id="1544" w:name="_Toc40880773"/>
      <w:bookmarkStart w:id="1545" w:name="_Toc4742"/>
      <w:bookmarkStart w:id="1546" w:name="_Toc17671"/>
      <w:bookmarkStart w:id="1547" w:name="_Toc21333"/>
      <w:bookmarkStart w:id="1548" w:name="_Toc13119"/>
      <w:bookmarkStart w:id="1549" w:name="_Toc13963"/>
      <w:bookmarkStart w:id="1550" w:name="_Toc23740"/>
      <w:bookmarkStart w:id="1551" w:name="_Toc38631405"/>
      <w:bookmarkStart w:id="1552" w:name="_Toc11829"/>
      <w:bookmarkStart w:id="1553" w:name="_Toc6634"/>
      <w:r>
        <w:t>5</w:t>
      </w:r>
      <w:r>
        <w:rPr>
          <w:rFonts w:hint="eastAsia"/>
        </w:rPr>
        <w:t>.12</w:t>
      </w:r>
      <w:r>
        <w:t xml:space="preserve"> </w:t>
      </w:r>
      <w:r>
        <w:rPr>
          <w:rFonts w:hint="eastAsia"/>
        </w:rPr>
        <w:t>生成报告</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pPr>
        <w:ind w:firstLine="0" w:firstLineChars="0"/>
        <w:rPr>
          <w:b/>
          <w:bCs/>
        </w:rPr>
      </w:pPr>
      <w:r>
        <mc:AlternateContent>
          <mc:Choice Requires="wpg">
            <w:drawing>
              <wp:anchor distT="0" distB="0" distL="114300" distR="114300" simplePos="0" relativeHeight="251676672" behindDoc="0" locked="0" layoutInCell="1" allowOverlap="1">
                <wp:simplePos x="0" y="0"/>
                <wp:positionH relativeFrom="column">
                  <wp:posOffset>6350</wp:posOffset>
                </wp:positionH>
                <wp:positionV relativeFrom="paragraph">
                  <wp:posOffset>29210</wp:posOffset>
                </wp:positionV>
                <wp:extent cx="5256530" cy="2849880"/>
                <wp:effectExtent l="0" t="0" r="1270" b="7620"/>
                <wp:wrapNone/>
                <wp:docPr id="135" name="组合 135"/>
                <wp:cNvGraphicFramePr/>
                <a:graphic xmlns:a="http://schemas.openxmlformats.org/drawingml/2006/main">
                  <a:graphicData uri="http://schemas.microsoft.com/office/word/2010/wordprocessingGroup">
                    <wpg:wgp>
                      <wpg:cNvGrpSpPr/>
                      <wpg:grpSpPr>
                        <a:xfrm>
                          <a:off x="0" y="0"/>
                          <a:ext cx="5256530" cy="2849880"/>
                          <a:chOff x="2093" y="824201"/>
                          <a:chExt cx="8278" cy="4488"/>
                        </a:xfrm>
                      </wpg:grpSpPr>
                      <pic:pic xmlns:pic="http://schemas.openxmlformats.org/drawingml/2006/picture">
                        <pic:nvPicPr>
                          <pic:cNvPr id="105" name="图片 105"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2093" y="824201"/>
                            <a:ext cx="8279" cy="4489"/>
                          </a:xfrm>
                          <a:prstGeom prst="rect">
                            <a:avLst/>
                          </a:prstGeom>
                        </pic:spPr>
                      </pic:pic>
                      <pic:pic xmlns:pic="http://schemas.openxmlformats.org/drawingml/2006/picture">
                        <pic:nvPicPr>
                          <pic:cNvPr id="129" name="图片 129" descr="D:\work\HolterSystem\文档\注册\送检\最新文件\图片\圈12345\透明\圈3.png圈3"/>
                          <pic:cNvPicPr>
                            <a:picLocks noChangeAspect="1"/>
                          </pic:cNvPicPr>
                        </pic:nvPicPr>
                        <pic:blipFill>
                          <a:blip r:embed="rId43"/>
                          <a:srcRect/>
                          <a:stretch>
                            <a:fillRect/>
                          </a:stretch>
                        </pic:blipFill>
                        <pic:spPr>
                          <a:xfrm>
                            <a:off x="2953" y="825582"/>
                            <a:ext cx="405" cy="406"/>
                          </a:xfrm>
                          <a:prstGeom prst="rect">
                            <a:avLst/>
                          </a:prstGeom>
                        </pic:spPr>
                      </pic:pic>
                      <pic:pic xmlns:pic="http://schemas.openxmlformats.org/drawingml/2006/picture">
                        <pic:nvPicPr>
                          <pic:cNvPr id="131" name="图片 131" descr="D:\work\HolterSystem\文档\注册\送检\最新文件\图片\圈12345\透明\圈4.png圈4"/>
                          <pic:cNvPicPr>
                            <a:picLocks noChangeAspect="1"/>
                          </pic:cNvPicPr>
                        </pic:nvPicPr>
                        <pic:blipFill>
                          <a:blip r:embed="rId45"/>
                          <a:srcRect/>
                          <a:stretch>
                            <a:fillRect/>
                          </a:stretch>
                        </pic:blipFill>
                        <pic:spPr>
                          <a:xfrm>
                            <a:off x="7011" y="825748"/>
                            <a:ext cx="405" cy="406"/>
                          </a:xfrm>
                          <a:prstGeom prst="rect">
                            <a:avLst/>
                          </a:prstGeom>
                        </pic:spPr>
                      </pic:pic>
                      <pic:pic xmlns:pic="http://schemas.openxmlformats.org/drawingml/2006/picture">
                        <pic:nvPicPr>
                          <pic:cNvPr id="132" name="图片 132" descr="D:\work\HolterSystem\文档\注册\送检\最新文件\图片\圈12345\透明\圈2.png圈2"/>
                          <pic:cNvPicPr>
                            <a:picLocks noChangeAspect="1"/>
                          </pic:cNvPicPr>
                        </pic:nvPicPr>
                        <pic:blipFill>
                          <a:blip r:embed="rId18"/>
                          <a:srcRect/>
                          <a:stretch>
                            <a:fillRect/>
                          </a:stretch>
                        </pic:blipFill>
                        <pic:spPr>
                          <a:xfrm>
                            <a:off x="5742" y="825872"/>
                            <a:ext cx="405" cy="406"/>
                          </a:xfrm>
                          <a:prstGeom prst="rect">
                            <a:avLst/>
                          </a:prstGeom>
                        </pic:spPr>
                      </pic:pic>
                      <pic:pic xmlns:pic="http://schemas.openxmlformats.org/drawingml/2006/picture">
                        <pic:nvPicPr>
                          <pic:cNvPr id="133" name="图片 133" descr="圈1"/>
                          <pic:cNvPicPr>
                            <a:picLocks noChangeAspect="1"/>
                          </pic:cNvPicPr>
                        </pic:nvPicPr>
                        <pic:blipFill>
                          <a:blip r:embed="rId17"/>
                          <a:stretch>
                            <a:fillRect/>
                          </a:stretch>
                        </pic:blipFill>
                        <pic:spPr>
                          <a:xfrm>
                            <a:off x="4832" y="825168"/>
                            <a:ext cx="406" cy="406"/>
                          </a:xfrm>
                          <a:prstGeom prst="rect">
                            <a:avLst/>
                          </a:prstGeom>
                        </pic:spPr>
                      </pic:pic>
                    </wpg:wgp>
                  </a:graphicData>
                </a:graphic>
              </wp:anchor>
            </w:drawing>
          </mc:Choice>
          <mc:Fallback>
            <w:pict>
              <v:group id="_x0000_s1026" o:spid="_x0000_s1026" o:spt="203" style="position:absolute;left:0pt;margin-left:0.5pt;margin-top:2.3pt;height:224.4pt;width:413.9pt;z-index:251676672;mso-width-relative:page;mso-height-relative:page;" coordorigin="2093,824201" coordsize="8278,4488" o:gfxdata="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">
                <o:lock v:ext="edit" aspectratio="f"/>
                <v:shape id="_x0000_s1026" o:spid="_x0000_s1026" o:spt="75" alt="D:\work\HolterSystem\文档\注册\送检\最新文件\图片\脱敏文件\019、生成报告界面-已脱敏.PNG019、生成报告界面-已脱敏" type="#_x0000_t75" style="position:absolute;left:2093;top:824201;height:4489;width:8279;" filled="f" o:preferrelative="t" stroked="f" coordsize="21600,21600" o:gfxdata="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tlDkugAAANw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D:\work\HolterSystem\文档\注册\送检\最新文件\图片\圈12345\透明\圈3.png圈3" type="#_x0000_t75" style="position:absolute;left:2953;top:825582;height:406;width:405;" filled="f" o:preferrelative="t" stroked="f" coordsize="21600,21600" o:gfxdata="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tBf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7011;top:825748;height:406;width:405;" filled="f" o:preferrelative="t" stroked="f" coordsize="21600,21600" o:gfxdata="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yau8AAAA&#10;3AAAAA8AAAAAAAAAAQAgAAAAIgAAAGRycy9kb3ducmV2LnhtbFBLAQIUABQAAAAIAIdO4kAzLwWe&#10;OwAAADkAAAAQAAAAAAAAAAEAIAAAAAsBAABkcnMvc2hhcGV4bWwueG1sUEsFBgAAAAAGAAYAWwEA&#10;ALUDAAAAAA==&#10;">
                  <v:fill on="f" focussize="0,0"/>
                  <v:stroke on="f"/>
                  <v:imagedata r:id="rId45" o:title=""/>
                  <o:lock v:ext="edit" aspectratio="t"/>
                </v:shape>
                <v:shape id="_x0000_s1026" o:spid="_x0000_s1026" o:spt="75" alt="D:\work\HolterSystem\文档\注册\送检\最新文件\图片\圈12345\透明\圈2.png圈2" type="#_x0000_t75" style="position:absolute;left:5742;top:825872;height:406;width:405;" filled="f" o:preferrelative="t" stroked="f" coordsize="21600,21600" o:gfxdata="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2Ma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圈1" type="#_x0000_t75" style="position:absolute;left:4832;top:825168;height:406;width:406;" filled="f" o:preferrelative="t" stroked="f" coordsize="21600,21600" o:gfxdata="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LXF2u2AAAA3AAAAA8A&#10;AAAAAAAAAQAgAAAAIgAAAGRycy9kb3ducmV2LnhtbFBLAQIUABQAAAAIAIdO4kAzLwWeOwAAADkA&#10;AAAQAAAAAAAAAAEAIAAAAAUBAABkcnMvc2hhcGV4bWwueG1sUEsFBgAAAAAGAAYAWwEAAK8DAAAA&#10;AA==&#10;">
                  <v:fill on="f" focussize="0,0"/>
                  <v:stroke on="f"/>
                  <v:imagedata r:id="rId17" o:title=""/>
                  <o:lock v:ext="edit" aspectratio="t"/>
                </v:shape>
              </v:group>
            </w:pict>
          </mc:Fallback>
        </mc:AlternateContent>
      </w:r>
      <w:r>
        <w:rPr>
          <w:b/>
          <w:bCs/>
        </w:rPr>
        <w:drawing>
          <wp:anchor distT="0" distB="0" distL="114300" distR="114300" simplePos="0" relativeHeight="251638784" behindDoc="0" locked="0" layoutInCell="1" allowOverlap="1">
            <wp:simplePos x="0" y="0"/>
            <wp:positionH relativeFrom="margin">
              <wp:posOffset>635</wp:posOffset>
            </wp:positionH>
            <wp:positionV relativeFrom="paragraph">
              <wp:posOffset>29210</wp:posOffset>
            </wp:positionV>
            <wp:extent cx="5257165" cy="2850515"/>
            <wp:effectExtent l="0" t="0" r="635" b="6985"/>
            <wp:wrapSquare wrapText="bothSides"/>
            <wp:docPr id="134" name="图片 134"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257165" cy="2850515"/>
                    </a:xfrm>
                    <a:prstGeom prst="rect">
                      <a:avLst/>
                    </a:prstGeom>
                  </pic:spPr>
                </pic:pic>
              </a:graphicData>
            </a:graphic>
          </wp:anchor>
        </w:drawing>
      </w:r>
      <w:r>
        <w:drawing>
          <wp:anchor distT="0" distB="0" distL="114300" distR="114300" simplePos="0" relativeHeight="251673600" behindDoc="0" locked="0" layoutInCell="1" allowOverlap="1">
            <wp:simplePos x="0" y="0"/>
            <wp:positionH relativeFrom="column">
              <wp:posOffset>3134995</wp:posOffset>
            </wp:positionH>
            <wp:positionV relativeFrom="paragraph">
              <wp:posOffset>1011555</wp:posOffset>
            </wp:positionV>
            <wp:extent cx="257175" cy="257810"/>
            <wp:effectExtent l="0" t="0" r="9525" b="8890"/>
            <wp:wrapNone/>
            <wp:docPr id="130" name="图片 130" descr="D:\work\HolterSystem\文档\注册\送检\最新文件\图片\圈12345\透明\圈4.png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work\HolterSystem\文档\注册\送检\最新文件\图片\圈12345\透明\圈4.png圈4"/>
                    <pic:cNvPicPr>
                      <a:picLocks noChangeAspect="1"/>
                    </pic:cNvPicPr>
                  </pic:nvPicPr>
                  <pic:blipFill>
                    <a:blip r:embed="rId45"/>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4624" behindDoc="0" locked="0" layoutInCell="1" allowOverlap="1">
            <wp:simplePos x="0" y="0"/>
            <wp:positionH relativeFrom="column">
              <wp:posOffset>2329180</wp:posOffset>
            </wp:positionH>
            <wp:positionV relativeFrom="paragraph">
              <wp:posOffset>1090295</wp:posOffset>
            </wp:positionV>
            <wp:extent cx="257175" cy="257810"/>
            <wp:effectExtent l="0" t="0" r="9525" b="8890"/>
            <wp:wrapNone/>
            <wp:docPr id="128" name="图片 128" descr="D:\work\HolterSystem\文档\注册\送检\最新文件\图片\圈12345\透明\圈2.png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D:\work\HolterSystem\文档\注册\送检\最新文件\图片\圈12345\透明\圈2.png圈2"/>
                    <pic:cNvPicPr>
                      <a:picLocks noChangeAspect="1"/>
                    </pic:cNvPicPr>
                  </pic:nvPicPr>
                  <pic:blipFill>
                    <a:blip r:embed="rId18"/>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5648" behindDoc="0" locked="0" layoutInCell="1" allowOverlap="1">
            <wp:simplePos x="0" y="0"/>
            <wp:positionH relativeFrom="column">
              <wp:posOffset>1751330</wp:posOffset>
            </wp:positionH>
            <wp:positionV relativeFrom="paragraph">
              <wp:posOffset>643255</wp:posOffset>
            </wp:positionV>
            <wp:extent cx="257810" cy="257810"/>
            <wp:effectExtent l="0" t="0" r="8890" b="8890"/>
            <wp:wrapNone/>
            <wp:docPr id="127" name="图片 127" descr="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圈1"/>
                    <pic:cNvPicPr>
                      <a:picLocks noChangeAspect="1"/>
                    </pic:cNvPicPr>
                  </pic:nvPicPr>
                  <pic:blipFill>
                    <a:blip r:embed="rId17"/>
                    <a:stretch>
                      <a:fillRect/>
                    </a:stretch>
                  </pic:blipFill>
                  <pic:spPr>
                    <a:xfrm>
                      <a:off x="0" y="0"/>
                      <a:ext cx="257810" cy="257810"/>
                    </a:xfrm>
                    <a:prstGeom prst="rect">
                      <a:avLst/>
                    </a:prstGeom>
                  </pic:spPr>
                </pic:pic>
              </a:graphicData>
            </a:graphic>
          </wp:anchor>
        </w:drawing>
      </w:r>
    </w:p>
    <w:p>
      <w:pPr>
        <w:ind w:firstLine="0" w:firstLineChars="0"/>
        <w:rPr>
          <w:rFonts w:ascii="宋体" w:cs="宋体"/>
          <w:kern w:val="0"/>
          <w:szCs w:val="21"/>
        </w:rPr>
      </w:pPr>
      <w:r>
        <w:rPr>
          <w:rFonts w:hint="eastAsia" w:ascii="宋体" w:cs="宋体"/>
          <w:kern w:val="0"/>
          <w:szCs w:val="21"/>
        </w:rPr>
        <w:t>本功能页面提供报告选择、报告预览和打印功能。</w:t>
      </w:r>
    </w:p>
    <w:p>
      <w:pPr>
        <w:pStyle w:val="4"/>
        <w:ind w:firstLine="0" w:firstLineChars="0"/>
      </w:pPr>
      <w:bookmarkStart w:id="1554" w:name="_Toc17090"/>
      <w:bookmarkStart w:id="1555" w:name="_Toc6700"/>
      <w:bookmarkStart w:id="1556" w:name="_Toc11485"/>
      <w:bookmarkStart w:id="1557" w:name="_Toc19251"/>
      <w:bookmarkStart w:id="1558" w:name="_Toc21763"/>
      <w:r>
        <w:rPr>
          <w:rFonts w:hint="eastAsia"/>
        </w:rPr>
        <w:t>5.12.1 区域说明</w:t>
      </w:r>
      <w:bookmarkEnd w:id="1554"/>
      <w:bookmarkEnd w:id="1555"/>
      <w:bookmarkEnd w:id="1556"/>
      <w:bookmarkEnd w:id="1557"/>
      <w:bookmarkEnd w:id="1558"/>
    </w:p>
    <w:p>
      <w:pPr>
        <w:ind w:firstLine="0" w:firstLineChars="0"/>
        <w:rPr>
          <w:rFonts w:ascii="宋体" w:cs="宋体"/>
          <w:kern w:val="0"/>
          <w:szCs w:val="21"/>
        </w:rPr>
      </w:pPr>
      <w:r>
        <w:rPr>
          <w:rFonts w:hint="eastAsia" w:ascii="宋体" w:cs="宋体"/>
          <w:kern w:val="0"/>
          <w:szCs w:val="21"/>
        </w:rPr>
        <w:t>本功能界面由以下部分组成：</w:t>
      </w:r>
    </w:p>
    <w:p>
      <w:pPr>
        <w:ind w:firstLine="0" w:firstLineChars="0"/>
        <w:rPr>
          <w:b/>
          <w:bCs/>
        </w:rPr>
      </w:pPr>
      <w:r>
        <w:rPr>
          <w:rFonts w:hint="eastAsia"/>
          <w:b/>
          <w:bCs/>
        </w:rPr>
        <w:t>区域1：术语</w:t>
      </w:r>
    </w:p>
    <w:p>
      <w:pPr>
        <w:ind w:firstLine="0" w:firstLineChars="0"/>
      </w:pPr>
      <w:r>
        <w:rPr>
          <w:rFonts w:hint="eastAsia"/>
        </w:rPr>
        <w:t>显示报告中可能出现的所有术语，可以通过双击属于添加到结论中。</w:t>
      </w:r>
    </w:p>
    <w:p>
      <w:pPr>
        <w:ind w:firstLine="0" w:firstLineChars="0"/>
        <w:rPr>
          <w:b/>
          <w:bCs/>
        </w:rPr>
      </w:pPr>
      <w:r>
        <w:rPr>
          <w:rFonts w:hint="eastAsia"/>
          <w:b/>
          <w:bCs/>
        </w:rPr>
        <w:t>区域2：总结</w:t>
      </w:r>
    </w:p>
    <w:p>
      <w:pPr>
        <w:ind w:firstLine="0" w:firstLineChars="0"/>
      </w:pPr>
      <w:r>
        <w:rPr>
          <w:rFonts w:hint="eastAsia"/>
        </w:rPr>
        <w:t>1.</w:t>
      </w:r>
      <w:r>
        <w:t xml:space="preserve"> </w:t>
      </w:r>
      <w:r>
        <w:rPr>
          <w:rFonts w:hint="eastAsia"/>
        </w:rPr>
        <w:t>基本心律：下拉框选择基本心律</w:t>
      </w:r>
    </w:p>
    <w:p>
      <w:pPr>
        <w:ind w:firstLine="0" w:firstLineChars="0"/>
      </w:pPr>
      <w:r>
        <w:rPr>
          <w:rFonts w:hint="eastAsia"/>
        </w:rPr>
        <w:t>2.</w:t>
      </w:r>
      <w:r>
        <w:t xml:space="preserve"> </w:t>
      </w:r>
      <w:r>
        <w:rPr>
          <w:rFonts w:hint="eastAsia"/>
        </w:rPr>
        <w:t>附加心律：下拉框选择附加心律</w:t>
      </w:r>
    </w:p>
    <w:p>
      <w:pPr>
        <w:ind w:firstLine="0" w:firstLineChars="0"/>
      </w:pPr>
      <w:r>
        <w:rPr>
          <w:rFonts w:hint="eastAsia"/>
        </w:rPr>
        <w:t>3.</w:t>
      </w:r>
      <w:r>
        <w:t xml:space="preserve"> </w:t>
      </w:r>
      <w:r>
        <w:rPr>
          <w:rFonts w:hint="eastAsia"/>
        </w:rPr>
        <w:t>“+”：选择其他类型</w:t>
      </w:r>
    </w:p>
    <w:p>
      <w:pPr>
        <w:ind w:firstLine="0" w:firstLineChars="0"/>
      </w:pPr>
      <w:r>
        <w:rPr>
          <w:rFonts w:hint="eastAsia"/>
          <w:b/>
          <w:bCs/>
        </w:rPr>
        <w:t>区域3：结论编辑窗口</w:t>
      </w:r>
    </w:p>
    <w:p>
      <w:pPr>
        <w:ind w:firstLine="0" w:firstLineChars="0"/>
      </w:pPr>
      <w:r>
        <w:t>您可以</w:t>
      </w:r>
      <w:r>
        <w:rPr>
          <w:rFonts w:hint="eastAsia"/>
        </w:rPr>
        <w:t>点击“编辑模板”后进行结论的修改：</w:t>
      </w:r>
    </w:p>
    <w:p>
      <w:pPr>
        <w:ind w:firstLine="0" w:firstLineChars="0"/>
      </w:pPr>
      <w:r>
        <w:rPr>
          <w:rFonts w:hint="eastAsia"/>
        </w:rPr>
        <w:t>1.</w:t>
      </w:r>
      <w:r>
        <w:t xml:space="preserve"> 您可以</w:t>
      </w:r>
      <w:bookmarkStart w:id="1559" w:name="_Hlk37159668"/>
      <w:r>
        <w:rPr>
          <w:rFonts w:hint="eastAsia"/>
        </w:rPr>
        <w:t>手动添加或者修改报告结论。</w:t>
      </w:r>
    </w:p>
    <w:bookmarkEnd w:id="1559"/>
    <w:p>
      <w:pPr>
        <w:ind w:firstLine="0" w:firstLineChars="0"/>
      </w:pPr>
      <w:r>
        <w:rPr>
          <w:rFonts w:hint="eastAsia"/>
        </w:rPr>
        <w:t>2.</w:t>
      </w:r>
      <w:r>
        <w:t xml:space="preserve"> 您可以从术语列表中选择预先定义好的术</w:t>
      </w:r>
      <w:r>
        <w:rPr>
          <w:rFonts w:hint="eastAsia"/>
        </w:rPr>
        <w:t>语。</w:t>
      </w:r>
    </w:p>
    <w:p>
      <w:pPr>
        <w:ind w:firstLine="0" w:firstLineChars="0"/>
      </w:pPr>
      <w:r>
        <w:rPr>
          <w:rFonts w:hint="eastAsia"/>
        </w:rPr>
        <w:t>3.</w:t>
      </w:r>
      <w:r>
        <w:t xml:space="preserve"> 您可以</w:t>
      </w:r>
      <w:bookmarkStart w:id="1560" w:name="_Hlk37159648"/>
      <w:r>
        <w:rPr>
          <w:rFonts w:hint="eastAsia"/>
        </w:rPr>
        <w:t>点击“初始化模板”按钮，将结论设置为系统默认结论模板</w:t>
      </w:r>
      <w:bookmarkEnd w:id="1560"/>
      <w:r>
        <w:rPr>
          <w:rFonts w:hint="eastAsia"/>
        </w:rPr>
        <w:t>。</w:t>
      </w:r>
    </w:p>
    <w:p>
      <w:pPr>
        <w:ind w:firstLine="0" w:firstLineChars="0"/>
      </w:pPr>
      <w:r>
        <w:rPr>
          <w:rFonts w:hint="eastAsia"/>
        </w:rPr>
        <w:t>4.</w:t>
      </w:r>
      <w:r>
        <w:t xml:space="preserve"> 您可以</w:t>
      </w:r>
      <w:r>
        <w:rPr>
          <w:rFonts w:hint="eastAsia"/>
        </w:rPr>
        <w:t>在“结论”区域中选择基本心律、附加心律以及其他类型添加到结论中。</w:t>
      </w:r>
    </w:p>
    <w:p>
      <w:pPr>
        <w:ind w:firstLine="0" w:firstLineChars="0"/>
      </w:pPr>
      <w:r>
        <w:rPr>
          <w:rFonts w:hint="eastAsia"/>
        </w:rPr>
        <w:t>5.</w:t>
      </w:r>
      <w:r>
        <w:t xml:space="preserve"> 您可以点击</w:t>
      </w:r>
      <w:r>
        <w:rPr>
          <w:rFonts w:hint="eastAsia"/>
        </w:rPr>
        <w:t>“</w:t>
      </w:r>
      <w:r>
        <w:t>保存</w:t>
      </w:r>
      <w:r>
        <w:rPr>
          <w:rFonts w:hint="eastAsia"/>
        </w:rPr>
        <w:t>模板“</w:t>
      </w:r>
      <w:r>
        <w:t>按钮，将当前结论保</w:t>
      </w:r>
      <w:r>
        <w:rPr>
          <w:rFonts w:hint="eastAsia"/>
        </w:rPr>
        <w:t>存。</w:t>
      </w:r>
    </w:p>
    <w:p>
      <w:pPr>
        <w:ind w:firstLine="0" w:firstLineChars="0"/>
        <w:rPr>
          <w:b/>
          <w:bCs/>
        </w:rPr>
      </w:pPr>
      <w:r>
        <w:rPr>
          <w:rFonts w:hint="eastAsia"/>
          <w:b/>
          <w:bCs/>
        </w:rPr>
        <w:t>区域4：报告</w:t>
      </w:r>
    </w:p>
    <w:p>
      <w:pPr>
        <w:ind w:firstLine="0" w:firstLineChars="0"/>
      </w:pPr>
      <w:r>
        <w:rPr>
          <w:rFonts w:hint="eastAsia"/>
        </w:rPr>
        <w:t>1.</w:t>
      </w:r>
      <w:r>
        <w:t xml:space="preserve"> 显示所有可用报告。在每个报告名称前都有选</w:t>
      </w:r>
      <w:r>
        <w:rPr>
          <w:rFonts w:hint="eastAsia"/>
        </w:rPr>
        <w:t>择框，当打上√时表示选择该报告。</w:t>
      </w:r>
    </w:p>
    <w:p>
      <w:pPr>
        <w:ind w:firstLine="0" w:firstLineChars="0"/>
      </w:pPr>
      <w:r>
        <w:rPr>
          <w:rFonts w:hint="eastAsia"/>
        </w:rPr>
        <w:t>2.</w:t>
      </w:r>
      <w:r>
        <w:t xml:space="preserve"> </w:t>
      </w:r>
      <w:r>
        <w:rPr>
          <w:rFonts w:hint="eastAsia"/>
        </w:rPr>
        <w:t>预览/打印报告：点击“打印</w:t>
      </w:r>
      <w:r>
        <w:t>/预览”按钮，系统将自动生成所有选择的报告并</w:t>
      </w:r>
      <w:r>
        <w:rPr>
          <w:rFonts w:hint="eastAsia"/>
        </w:rPr>
        <w:t>开启报告预览</w:t>
      </w:r>
      <w:r>
        <w:t>/打印窗口。</w:t>
      </w:r>
    </w:p>
    <w:p>
      <w:pPr>
        <w:ind w:firstLine="0" w:firstLineChars="0"/>
      </w:pPr>
      <w:r>
        <w:rPr>
          <w:rFonts w:hint="eastAsia"/>
        </w:rPr>
        <w:t>详细操作见后续“报告预览/打印”</w:t>
      </w:r>
      <w:r>
        <w:t xml:space="preserve"> 章节。</w:t>
      </w:r>
    </w:p>
    <w:p>
      <w:pPr>
        <w:pStyle w:val="4"/>
        <w:ind w:firstLine="0" w:firstLineChars="0"/>
      </w:pPr>
      <w:bookmarkStart w:id="1561" w:name="_Toc23107"/>
      <w:bookmarkStart w:id="1562" w:name="_Toc1416"/>
      <w:bookmarkStart w:id="1563" w:name="_Toc10996"/>
      <w:bookmarkStart w:id="1564" w:name="_Toc16979"/>
      <w:bookmarkStart w:id="1565" w:name="_Toc31923"/>
      <w:bookmarkStart w:id="1566" w:name="_Toc7416"/>
      <w:bookmarkStart w:id="1567" w:name="_Toc14034"/>
      <w:bookmarkStart w:id="1568" w:name="_Toc31024"/>
      <w:bookmarkStart w:id="1569" w:name="_Toc6294"/>
      <w:bookmarkStart w:id="1570" w:name="_Toc6911"/>
      <w:bookmarkStart w:id="1571" w:name="_Toc22560"/>
      <w:bookmarkStart w:id="1572" w:name="_Toc16926"/>
      <w:bookmarkStart w:id="1573" w:name="_Toc7460"/>
      <w:bookmarkStart w:id="1574" w:name="_Toc22026"/>
      <w:bookmarkStart w:id="1575" w:name="_Toc29207"/>
      <w:bookmarkStart w:id="1576" w:name="_Toc40880774"/>
      <w:bookmarkStart w:id="1577" w:name="_Toc6078"/>
      <w:bookmarkStart w:id="1578" w:name="_Toc8233"/>
      <w:bookmarkStart w:id="1579" w:name="_Toc20458"/>
      <w:bookmarkStart w:id="1580" w:name="_Toc15332"/>
      <w:bookmarkStart w:id="1581" w:name="_Toc25764"/>
      <w:bookmarkStart w:id="1582" w:name="_Toc906"/>
      <w:bookmarkStart w:id="1583" w:name="_Toc28568"/>
      <w:bookmarkStart w:id="1584" w:name="_Toc38631406"/>
      <w:bookmarkStart w:id="1585" w:name="_Toc17427"/>
      <w:bookmarkStart w:id="1586" w:name="_Toc14019"/>
      <w:bookmarkStart w:id="1587" w:name="_Toc18160"/>
      <w:bookmarkStart w:id="1588" w:name="_Toc24806"/>
      <w:r>
        <w:rPr>
          <w:rFonts w:hint="eastAsia"/>
        </w:rPr>
        <w:drawing>
          <wp:anchor distT="0" distB="0" distL="114300" distR="114300" simplePos="0" relativeHeight="251653120" behindDoc="0" locked="0" layoutInCell="1" allowOverlap="1">
            <wp:simplePos x="0" y="0"/>
            <wp:positionH relativeFrom="margin">
              <wp:posOffset>95250</wp:posOffset>
            </wp:positionH>
            <wp:positionV relativeFrom="paragraph">
              <wp:posOffset>502285</wp:posOffset>
            </wp:positionV>
            <wp:extent cx="5075555" cy="2748915"/>
            <wp:effectExtent l="0" t="0" r="10795" b="13335"/>
            <wp:wrapSquare wrapText="bothSides"/>
            <wp:docPr id="106" name="图片 106" descr="D:\work\HolterSystem\文档\注册\送检\最新文件\图片\脱敏文件\020、生成报告总结界面-已脱敏.PNG020、生成报告总结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work\HolterSystem\文档\注册\送检\最新文件\图片\脱敏文件\020、生成报告总结界面-已脱敏.PNG020、生成报告总结界面-已脱敏"/>
                    <pic:cNvPicPr>
                      <a:picLocks noChangeAspect="1"/>
                    </pic:cNvPicPr>
                  </pic:nvPicPr>
                  <pic:blipFill>
                    <a:blip r:embed="rId61"/>
                    <a:srcRect/>
                    <a:stretch>
                      <a:fillRect/>
                    </a:stretch>
                  </pic:blipFill>
                  <pic:spPr>
                    <a:xfrm>
                      <a:off x="0" y="0"/>
                      <a:ext cx="5075555" cy="2748915"/>
                    </a:xfrm>
                    <a:prstGeom prst="rect">
                      <a:avLst/>
                    </a:prstGeom>
                  </pic:spPr>
                </pic:pic>
              </a:graphicData>
            </a:graphic>
          </wp:anchor>
        </w:drawing>
      </w:r>
      <w:r>
        <w:rPr>
          <w:rFonts w:hint="eastAsia"/>
        </w:rPr>
        <w:t>5.12.2 编辑分析结论</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pPr>
        <w:ind w:firstLine="480"/>
      </w:pPr>
      <w:r>
        <w:rPr>
          <w:rFonts w:hint="eastAsia"/>
        </w:rPr>
        <w:t>分析结束后</w:t>
      </w:r>
      <w:r>
        <w:t>ECGAnalyst将自动生成</w:t>
      </w:r>
      <w:r>
        <w:rPr>
          <w:rFonts w:hint="eastAsia"/>
        </w:rPr>
        <w:t>“模板</w:t>
      </w:r>
      <w:r>
        <w:t>结论</w:t>
      </w:r>
      <w:r>
        <w:rPr>
          <w:rFonts w:hint="eastAsia"/>
        </w:rPr>
        <w:t>”</w:t>
      </w:r>
      <w:r>
        <w:t>。</w:t>
      </w:r>
      <w:r>
        <w:rPr>
          <w:rFonts w:hint="eastAsia"/>
        </w:rPr>
        <w:t xml:space="preserve"> 结论文字是在“模板”编辑窗口输入。操作者可以点击“编辑模板”进行报告结论修改：</w:t>
      </w:r>
    </w:p>
    <w:p>
      <w:pPr>
        <w:ind w:firstLine="0" w:firstLineChars="0"/>
      </w:pPr>
      <w:r>
        <w:rPr>
          <w:rFonts w:hint="eastAsia"/>
        </w:rPr>
        <w:t>1.</w:t>
      </w:r>
      <w:r>
        <w:t xml:space="preserve"> </w:t>
      </w:r>
      <w:r>
        <w:rPr>
          <w:rFonts w:hint="eastAsia"/>
        </w:rPr>
        <w:t>可以手动添加或者修改报告结论；</w:t>
      </w:r>
    </w:p>
    <w:p>
      <w:pPr>
        <w:ind w:firstLine="0" w:firstLineChars="0"/>
      </w:pPr>
      <w:r>
        <w:rPr>
          <w:rFonts w:hint="eastAsia"/>
        </w:rPr>
        <w:t>2.</w:t>
      </w:r>
      <w:r>
        <w:t xml:space="preserve"> </w:t>
      </w:r>
      <w:r>
        <w:rPr>
          <w:rFonts w:hint="eastAsia"/>
        </w:rPr>
        <w:t>可以从术语列表中将预先定义好的术语插入到结论文字中；</w:t>
      </w:r>
    </w:p>
    <w:p>
      <w:pPr>
        <w:ind w:firstLine="0" w:firstLineChars="0"/>
      </w:pPr>
      <w:r>
        <w:rPr>
          <w:rFonts w:hint="eastAsia"/>
        </w:rPr>
        <w:t>3.</w:t>
      </w:r>
      <w:r>
        <w:t xml:space="preserve"> </w:t>
      </w:r>
      <w:r>
        <w:rPr>
          <w:rFonts w:hint="eastAsia"/>
        </w:rPr>
        <w:t>也可以在“结论”区域中选择基本心律、附加心律以及其他类型添加到结论中；</w:t>
      </w:r>
    </w:p>
    <w:p>
      <w:pPr>
        <w:ind w:firstLine="0" w:firstLineChars="0"/>
      </w:pPr>
      <w:r>
        <w:rPr>
          <w:rFonts w:hint="eastAsia"/>
        </w:rPr>
        <w:t>4.</w:t>
      </w:r>
      <w:r>
        <w:t xml:space="preserve"> </w:t>
      </w:r>
      <w:r>
        <w:rPr>
          <w:rFonts w:hint="eastAsia"/>
        </w:rPr>
        <w:t>点击“保存模板”按钮将保存当前编辑窗中的结论文字；</w:t>
      </w:r>
    </w:p>
    <w:p>
      <w:pPr>
        <w:ind w:firstLine="0" w:firstLineChars="0"/>
      </w:pPr>
      <w:r>
        <w:rPr>
          <w:rFonts w:hint="eastAsia"/>
        </w:rPr>
        <w:t>5.</w:t>
      </w:r>
      <w:r>
        <w:t xml:space="preserve"> </w:t>
      </w:r>
      <w:r>
        <w:rPr>
          <w:rFonts w:hint="eastAsia"/>
        </w:rPr>
        <w:t>点击“初始化模板”按钮，将结论设置为系统默认结论模板。</w:t>
      </w:r>
    </w:p>
    <w:p>
      <w:pPr>
        <w:pStyle w:val="4"/>
        <w:ind w:firstLine="0" w:firstLineChars="0"/>
      </w:pPr>
      <w:bookmarkStart w:id="1589" w:name="_Toc27310"/>
      <w:bookmarkStart w:id="1590" w:name="_Toc13441"/>
      <w:bookmarkStart w:id="1591" w:name="_Toc16619"/>
      <w:bookmarkStart w:id="1592" w:name="_Toc25206"/>
      <w:bookmarkStart w:id="1593" w:name="_Toc11478"/>
      <w:bookmarkStart w:id="1594" w:name="_Toc22653"/>
      <w:bookmarkStart w:id="1595" w:name="_Toc24616"/>
      <w:bookmarkStart w:id="1596" w:name="_Toc31222"/>
      <w:bookmarkStart w:id="1597" w:name="_Toc18311"/>
      <w:bookmarkStart w:id="1598" w:name="_Toc17114"/>
      <w:bookmarkStart w:id="1599" w:name="_Toc16286"/>
      <w:bookmarkStart w:id="1600" w:name="_Toc18047"/>
      <w:bookmarkStart w:id="1601" w:name="_Toc19335"/>
      <w:bookmarkStart w:id="1602" w:name="_Toc16541"/>
      <w:bookmarkStart w:id="1603" w:name="_Toc28813"/>
      <w:bookmarkStart w:id="1604" w:name="_Toc7516"/>
      <w:bookmarkStart w:id="1605" w:name="_Toc32659"/>
      <w:bookmarkStart w:id="1606" w:name="_Toc23523"/>
      <w:bookmarkStart w:id="1607" w:name="_Toc18023"/>
      <w:bookmarkStart w:id="1608" w:name="_Toc40880775"/>
      <w:bookmarkStart w:id="1609" w:name="_Toc30829"/>
      <w:bookmarkStart w:id="1610" w:name="_Toc38631407"/>
      <w:bookmarkStart w:id="1611" w:name="_Toc25217"/>
      <w:bookmarkStart w:id="1612" w:name="_Toc15723"/>
      <w:bookmarkStart w:id="1613" w:name="_Toc23384"/>
      <w:bookmarkStart w:id="1614" w:name="_Toc31493"/>
      <w:bookmarkStart w:id="1615" w:name="_Toc7428"/>
      <w:bookmarkStart w:id="1616" w:name="_Toc12878"/>
      <w:r>
        <w:rPr>
          <w:rFonts w:hint="eastAsia"/>
        </w:rPr>
        <w:t>5.12.3 报告预览</w:t>
      </w:r>
      <w:r>
        <w:t>/打印</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pPr>
        <w:ind w:firstLine="480"/>
      </w:pPr>
      <w:r>
        <w:rPr>
          <w:rFonts w:hint="eastAsia"/>
        </w:rPr>
        <w:t>点击“打印</w:t>
      </w:r>
      <w:r>
        <w:t>/预览</w:t>
      </w:r>
      <w:r>
        <w:rPr>
          <w:rFonts w:hint="eastAsia"/>
        </w:rPr>
        <w:t>”</w:t>
      </w:r>
      <w:r>
        <w:t>按钮，系统将自动生成所有选择的报告并</w:t>
      </w:r>
      <w:r>
        <w:rPr>
          <w:rFonts w:hint="eastAsia"/>
        </w:rPr>
        <w:t>开启报告预览</w:t>
      </w:r>
      <w:r>
        <w:t>/打印窗口。</w:t>
      </w:r>
    </w:p>
    <w:p>
      <w:pPr>
        <w:ind w:firstLine="480"/>
      </w:pPr>
      <w:r>
        <w:rPr>
          <w:rFonts w:hint="eastAsia"/>
        </w:rPr>
        <w:t>详细操作见后续“报告预览打印”</w:t>
      </w:r>
      <w:r>
        <w:t xml:space="preserve"> 章节。</w:t>
      </w:r>
    </w:p>
    <w:p>
      <w:pPr>
        <w:pStyle w:val="3"/>
        <w:ind w:firstLine="0" w:firstLineChars="0"/>
      </w:pPr>
      <w:bookmarkStart w:id="1617" w:name="_Toc8938"/>
      <w:bookmarkStart w:id="1618" w:name="_Toc8220"/>
      <w:bookmarkStart w:id="1619" w:name="_Toc32333"/>
      <w:bookmarkStart w:id="1620" w:name="_Toc47"/>
      <w:bookmarkStart w:id="1621" w:name="_Toc22256"/>
      <w:bookmarkStart w:id="1622" w:name="_Toc28190"/>
      <w:bookmarkStart w:id="1623" w:name="_Toc23888"/>
      <w:bookmarkStart w:id="1624" w:name="_Toc23895"/>
      <w:bookmarkStart w:id="1625" w:name="_Toc24629"/>
      <w:bookmarkStart w:id="1626" w:name="_Toc1772"/>
      <w:bookmarkStart w:id="1627" w:name="_Toc14260"/>
      <w:bookmarkStart w:id="1628" w:name="_Toc40880776"/>
      <w:bookmarkStart w:id="1629" w:name="_Toc25624"/>
      <w:bookmarkStart w:id="1630" w:name="_Toc1247"/>
      <w:bookmarkStart w:id="1631" w:name="_Toc1337"/>
      <w:bookmarkStart w:id="1632" w:name="_Toc28774"/>
      <w:bookmarkStart w:id="1633" w:name="_Toc7080"/>
      <w:bookmarkStart w:id="1634" w:name="_Toc2159"/>
      <w:bookmarkStart w:id="1635" w:name="_Toc38631408"/>
      <w:bookmarkStart w:id="1636" w:name="_Toc10059"/>
      <w:bookmarkStart w:id="1637" w:name="_Toc16987"/>
      <w:bookmarkStart w:id="1638" w:name="_Toc9591"/>
      <w:bookmarkStart w:id="1639" w:name="_Toc5318"/>
      <w:bookmarkStart w:id="1640" w:name="_Toc7810"/>
      <w:bookmarkStart w:id="1641" w:name="_Toc15508"/>
      <w:bookmarkStart w:id="1642" w:name="_Toc4646"/>
      <w:bookmarkStart w:id="1643" w:name="_Toc20339"/>
      <w:bookmarkStart w:id="1644" w:name="_Toc5967"/>
      <w:r>
        <w:t>5</w:t>
      </w:r>
      <w:r>
        <w:rPr>
          <w:rFonts w:hint="eastAsia"/>
        </w:rPr>
        <w:t>.13</w:t>
      </w:r>
      <w:r>
        <w:t xml:space="preserve"> </w:t>
      </w:r>
      <w:r>
        <w:rPr>
          <w:rFonts w:hint="eastAsia"/>
        </w:rPr>
        <w:t>返回</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pPr>
        <w:ind w:firstLine="480"/>
      </w:pPr>
      <w:r>
        <w:rPr>
          <w:rFonts w:hint="eastAsia"/>
        </w:rPr>
        <w:t>点击“返回”退出当前编辑分析状态。</w:t>
      </w:r>
    </w:p>
    <w:p>
      <w:pPr>
        <w:ind w:firstLine="480"/>
      </w:pPr>
    </w:p>
    <w:p>
      <w:pPr>
        <w:pStyle w:val="2"/>
        <w:ind w:firstLine="0" w:firstLineChars="0"/>
      </w:pPr>
      <w:bookmarkStart w:id="1645" w:name="_Toc17874"/>
      <w:bookmarkStart w:id="1646" w:name="_Toc28992"/>
      <w:bookmarkStart w:id="1647" w:name="_Toc21681"/>
      <w:bookmarkStart w:id="1648" w:name="_Toc18727"/>
      <w:bookmarkStart w:id="1649" w:name="_Toc19440"/>
      <w:bookmarkStart w:id="1650" w:name="_Toc14846"/>
      <w:bookmarkStart w:id="1651" w:name="_Toc29960"/>
      <w:bookmarkStart w:id="1652" w:name="_Toc40880777"/>
      <w:bookmarkStart w:id="1653" w:name="_Toc15356"/>
      <w:bookmarkStart w:id="1654" w:name="_Toc13937"/>
      <w:bookmarkStart w:id="1655" w:name="_Toc2327"/>
      <w:bookmarkStart w:id="1656" w:name="_Toc38631409"/>
      <w:bookmarkStart w:id="1657" w:name="_Toc30385"/>
      <w:bookmarkStart w:id="1658" w:name="_Toc23751"/>
      <w:bookmarkStart w:id="1659" w:name="_Toc11557"/>
      <w:bookmarkStart w:id="1660" w:name="_Toc23490"/>
      <w:bookmarkStart w:id="1661" w:name="_Toc15996"/>
      <w:bookmarkStart w:id="1662" w:name="_Toc32187"/>
      <w:bookmarkStart w:id="1663" w:name="_Toc182"/>
      <w:bookmarkStart w:id="1664" w:name="_Toc248"/>
      <w:bookmarkStart w:id="1665" w:name="_Toc30791"/>
      <w:bookmarkStart w:id="1666" w:name="_Toc15804"/>
      <w:bookmarkStart w:id="1667" w:name="_Toc21150"/>
      <w:bookmarkStart w:id="1668" w:name="_Toc1252"/>
      <w:bookmarkStart w:id="1669" w:name="_Toc3053"/>
      <w:bookmarkStart w:id="1670" w:name="_Toc2157"/>
      <w:bookmarkStart w:id="1671" w:name="_Toc7535"/>
      <w:bookmarkStart w:id="1672" w:name="_Toc12218"/>
      <w:r>
        <w:drawing>
          <wp:anchor distT="0" distB="0" distL="114300" distR="114300" simplePos="0" relativeHeight="251654144" behindDoc="0" locked="0" layoutInCell="1" allowOverlap="1">
            <wp:simplePos x="0" y="0"/>
            <wp:positionH relativeFrom="margin">
              <wp:posOffset>97790</wp:posOffset>
            </wp:positionH>
            <wp:positionV relativeFrom="paragraph">
              <wp:posOffset>600075</wp:posOffset>
            </wp:positionV>
            <wp:extent cx="5069840" cy="2748280"/>
            <wp:effectExtent l="0" t="0" r="16510" b="13970"/>
            <wp:wrapSquare wrapText="bothSides"/>
            <wp:docPr id="107" name="图片 107"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069840" cy="2748280"/>
                    </a:xfrm>
                    <a:prstGeom prst="rect">
                      <a:avLst/>
                    </a:prstGeom>
                  </pic:spPr>
                </pic:pic>
              </a:graphicData>
            </a:graphic>
          </wp:anchor>
        </w:drawing>
      </w:r>
      <w:r>
        <w:t>6</w:t>
      </w:r>
      <w:r>
        <w:rPr>
          <w:rFonts w:hint="eastAsia"/>
        </w:rPr>
        <w:t xml:space="preserve"> 报告预览/打印</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pPr>
        <w:ind w:firstLine="480"/>
      </w:pPr>
    </w:p>
    <w:p>
      <w:pPr>
        <w:ind w:firstLine="480"/>
      </w:pPr>
      <w:r>
        <w:rPr>
          <w:rFonts w:hint="eastAsia"/>
        </w:rPr>
        <w:t>在“生成报告”功能页面中，选择需要打印</w:t>
      </w:r>
      <w:r>
        <w:t>/预览的报告，并点击</w:t>
      </w:r>
      <w:r>
        <w:rPr>
          <w:rFonts w:hint="eastAsia"/>
        </w:rPr>
        <w:t>其中的“打印</w:t>
      </w:r>
      <w:r>
        <w:t>/预览</w:t>
      </w:r>
      <w:r>
        <w:rPr>
          <w:rFonts w:hint="eastAsia"/>
        </w:rPr>
        <w:t>”</w:t>
      </w:r>
      <w:r>
        <w:t>按钮后，一个独立的</w:t>
      </w:r>
      <w:r>
        <w:rPr>
          <w:rFonts w:hint="eastAsia"/>
        </w:rPr>
        <w:t>“</w:t>
      </w:r>
      <w:r>
        <w:t>报告预览/打印</w:t>
      </w:r>
      <w:r>
        <w:rPr>
          <w:rFonts w:hint="eastAsia"/>
        </w:rPr>
        <w:t>”窗口将会打开：</w:t>
      </w:r>
    </w:p>
    <w:p>
      <w:pPr>
        <w:ind w:firstLine="0" w:firstLineChars="0"/>
      </w:pPr>
      <w:r>
        <w:rPr>
          <w:rFonts w:hint="eastAsia"/>
        </w:rPr>
        <w:drawing>
          <wp:inline distT="0" distB="0" distL="114935" distR="114935">
            <wp:extent cx="5271770" cy="2860675"/>
            <wp:effectExtent l="0" t="0" r="5080" b="15875"/>
            <wp:docPr id="108" name="图片 108" descr="D:\work\HolterSystem\文档\注册\送检\最新文件\图片\脱敏文件\021、预览打印报告界面-已脱敏.PNG021、预览打印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work\HolterSystem\文档\注册\送检\最新文件\图片\脱敏文件\021、预览打印报告界面-已脱敏.PNG021、预览打印报告界面-已脱敏"/>
                    <pic:cNvPicPr>
                      <a:picLocks noChangeAspect="1"/>
                    </pic:cNvPicPr>
                  </pic:nvPicPr>
                  <pic:blipFill>
                    <a:blip r:embed="rId62"/>
                    <a:srcRect/>
                    <a:stretch>
                      <a:fillRect/>
                    </a:stretch>
                  </pic:blipFill>
                  <pic:spPr>
                    <a:xfrm>
                      <a:off x="0" y="0"/>
                      <a:ext cx="5271770" cy="2860675"/>
                    </a:xfrm>
                    <a:prstGeom prst="rect">
                      <a:avLst/>
                    </a:prstGeom>
                  </pic:spPr>
                </pic:pic>
              </a:graphicData>
            </a:graphic>
          </wp:inline>
        </w:drawing>
      </w:r>
    </w:p>
    <w:p>
      <w:pPr>
        <w:ind w:firstLine="0" w:firstLineChars="0"/>
      </w:pPr>
      <w:r>
        <w:rPr>
          <w:rFonts w:hint="eastAsia"/>
        </w:rPr>
        <w:t>“报告预览</w:t>
      </w:r>
      <w:r>
        <w:t>/打印”窗口由以下部分组成：</w:t>
      </w:r>
    </w:p>
    <w:p>
      <w:pPr>
        <w:ind w:firstLine="0" w:firstLineChars="0"/>
      </w:pPr>
      <w:r>
        <w:rPr>
          <w:rFonts w:hint="eastAsia"/>
        </w:rPr>
        <w:t>一、窗口的标题栏，显示当前页号和总页数</w:t>
      </w:r>
    </w:p>
    <w:p>
      <w:pPr>
        <w:ind w:firstLine="0" w:firstLineChars="0"/>
      </w:pPr>
      <w:r>
        <w:rPr>
          <w:rFonts w:hint="eastAsia"/>
        </w:rPr>
        <w:t>二、报告功能按钮组，包括：</w:t>
      </w:r>
    </w:p>
    <w:p>
      <w:pPr>
        <w:ind w:firstLine="0" w:firstLineChars="0"/>
      </w:pPr>
      <w:r>
        <w:rPr>
          <w:rFonts w:hint="eastAsia"/>
        </w:rPr>
        <w:t>1.</w:t>
      </w:r>
      <w:r>
        <w:t xml:space="preserve"> </w:t>
      </w:r>
      <w:r>
        <w:rPr>
          <w:rFonts w:hint="eastAsia"/>
        </w:rPr>
        <w:t>“首页“和”最后一页“按钮，可以方便预览首页和最后一页。</w:t>
      </w:r>
    </w:p>
    <w:p>
      <w:pPr>
        <w:ind w:firstLine="0" w:firstLineChars="0"/>
      </w:pPr>
      <w:r>
        <w:rPr>
          <w:rFonts w:hint="eastAsia"/>
        </w:rPr>
        <w:t>2.</w:t>
      </w:r>
      <w:r>
        <w:t xml:space="preserve"> </w:t>
      </w:r>
      <w:r>
        <w:rPr>
          <w:rFonts w:hint="eastAsia"/>
        </w:rPr>
        <w:t>“</w:t>
      </w:r>
      <w:r>
        <w:t>下一页”和“上一页”按钮，可以调阅任一预览</w:t>
      </w:r>
      <w:r>
        <w:rPr>
          <w:rFonts w:hint="eastAsia"/>
        </w:rPr>
        <w:t>的报告页面。</w:t>
      </w:r>
    </w:p>
    <w:p>
      <w:pPr>
        <w:ind w:firstLine="0" w:firstLineChars="0"/>
      </w:pPr>
      <w:r>
        <w:rPr>
          <w:rFonts w:hint="eastAsia"/>
        </w:rPr>
        <w:t>3.</w:t>
      </w:r>
      <w:r>
        <w:t xml:space="preserve"> </w:t>
      </w:r>
      <w:r>
        <w:rPr>
          <w:rFonts w:hint="eastAsia"/>
        </w:rPr>
        <w:t>“刷新”按钮，刷新当前报告。</w:t>
      </w:r>
    </w:p>
    <w:p>
      <w:pPr>
        <w:ind w:firstLine="0" w:firstLineChars="0"/>
      </w:pPr>
      <w:r>
        <w:rPr>
          <w:rFonts w:hint="eastAsia"/>
        </w:rPr>
        <w:t>4.</w:t>
      </w:r>
      <w:r>
        <w:t xml:space="preserve"> </w:t>
      </w:r>
      <w:r>
        <w:rPr>
          <w:rFonts w:hint="eastAsia"/>
        </w:rPr>
        <w:t>“导出”按钮，可以将报告导出为P</w:t>
      </w:r>
      <w:r>
        <w:t>DF</w:t>
      </w:r>
      <w:r>
        <w:rPr>
          <w:rFonts w:hint="eastAsia"/>
        </w:rPr>
        <w:t>、Excel、W</w:t>
      </w:r>
      <w:r>
        <w:t>ord</w:t>
      </w:r>
      <w:r>
        <w:rPr>
          <w:rFonts w:hint="eastAsia"/>
        </w:rPr>
        <w:t>文件格式。</w:t>
      </w:r>
    </w:p>
    <w:p>
      <w:pPr>
        <w:ind w:firstLine="0" w:firstLineChars="0"/>
      </w:pPr>
      <w:r>
        <w:rPr>
          <w:rFonts w:hint="eastAsia"/>
        </w:rPr>
        <w:t>5.</w:t>
      </w:r>
      <w:r>
        <w:t xml:space="preserve"> </w:t>
      </w:r>
      <w:r>
        <w:rPr>
          <w:rFonts w:hint="eastAsia"/>
        </w:rPr>
        <w:t>“缩放”按钮，</w:t>
      </w:r>
      <w:r>
        <w:t>可以放大/缩小报告页面。</w:t>
      </w:r>
    </w:p>
    <w:p>
      <w:pPr>
        <w:ind w:firstLine="0" w:firstLineChars="0"/>
      </w:pPr>
      <w:r>
        <w:rPr>
          <w:rFonts w:hint="eastAsia"/>
        </w:rPr>
        <w:t>6.</w:t>
      </w:r>
      <w:r>
        <w:t xml:space="preserve"> </w:t>
      </w:r>
      <w:r>
        <w:rPr>
          <w:rFonts w:hint="eastAsia"/>
        </w:rPr>
        <w:t>“</w:t>
      </w:r>
      <w:r>
        <w:t>打印</w:t>
      </w:r>
      <w:r>
        <w:rPr>
          <w:rFonts w:hint="eastAsia"/>
        </w:rPr>
        <w:t>”</w:t>
      </w:r>
      <w:r>
        <w:t>按钮，将预览中的所有报告页面输出到打</w:t>
      </w:r>
      <w:r>
        <w:rPr>
          <w:rFonts w:hint="eastAsia"/>
        </w:rPr>
        <w:t>印机。</w:t>
      </w:r>
    </w:p>
    <w:p>
      <w:pPr>
        <w:ind w:firstLine="0" w:firstLineChars="0"/>
      </w:pPr>
      <w:r>
        <w:rPr>
          <w:rFonts w:hint="eastAsia"/>
        </w:rPr>
        <w:t>三、报告页面，所见即所得。当鼠标点击“缩放“按钮时，可以放大</w:t>
      </w:r>
      <w:r>
        <w:t>/缩小显示</w:t>
      </w:r>
      <w:r>
        <w:rPr>
          <w:rFonts w:hint="eastAsia"/>
        </w:rPr>
        <w:t>当前报告页面。</w:t>
      </w:r>
    </w:p>
    <w:p>
      <w:pPr>
        <w:ind w:firstLine="0" w:firstLineChars="0"/>
        <w:sectPr>
          <w:pgSz w:w="11906" w:h="16838"/>
          <w:pgMar w:top="1440" w:right="1800" w:bottom="1440" w:left="1800" w:header="851" w:footer="992" w:gutter="0"/>
          <w:cols w:space="425" w:num="1"/>
          <w:docGrid w:type="lines" w:linePitch="312" w:charSpace="0"/>
        </w:sectPr>
      </w:pPr>
    </w:p>
    <w:p>
      <w:pPr>
        <w:pStyle w:val="2"/>
        <w:ind w:firstLine="0" w:firstLineChars="0"/>
      </w:pPr>
      <w:bookmarkStart w:id="1673" w:name="_Toc30207"/>
      <w:r>
        <w:rPr>
          <w:rFonts w:hint="eastAsia"/>
        </w:rPr>
        <w:t>7 常见异常情况及解决方法</w:t>
      </w:r>
      <w:bookmarkEnd w:id="1673"/>
    </w:p>
    <w:p>
      <w:pPr>
        <w:numPr>
          <w:ilvl w:val="0"/>
          <w:numId w:val="12"/>
        </w:numPr>
        <w:ind w:firstLine="0" w:firstLineChars="0"/>
      </w:pPr>
      <w:r>
        <w:rPr>
          <w:rFonts w:hint="eastAsia"/>
        </w:rPr>
        <w:t>分析文件被占用</w:t>
      </w:r>
    </w:p>
    <w:p>
      <w:pPr>
        <w:ind w:firstLine="0" w:firstLineChars="0"/>
      </w:pPr>
      <w:r>
        <w:drawing>
          <wp:inline distT="0" distB="0" distL="114300" distR="114300">
            <wp:extent cx="4657725" cy="1866900"/>
            <wp:effectExtent l="0" t="0" r="952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3"/>
                    <a:stretch>
                      <a:fillRect/>
                    </a:stretch>
                  </pic:blipFill>
                  <pic:spPr>
                    <a:xfrm>
                      <a:off x="0" y="0"/>
                      <a:ext cx="4657725" cy="1866900"/>
                    </a:xfrm>
                    <a:prstGeom prst="rect">
                      <a:avLst/>
                    </a:prstGeom>
                    <a:noFill/>
                    <a:ln>
                      <a:noFill/>
                    </a:ln>
                  </pic:spPr>
                </pic:pic>
              </a:graphicData>
            </a:graphic>
          </wp:inline>
        </w:drawing>
      </w:r>
    </w:p>
    <w:p>
      <w:pPr>
        <w:ind w:firstLine="0" w:firstLineChars="0"/>
      </w:pPr>
      <w:r>
        <w:rPr>
          <w:rFonts w:hint="eastAsia"/>
        </w:rPr>
        <w:t>解决办法：找到占用的文件的程序关闭，或者注销或者重启电脑。</w:t>
      </w:r>
    </w:p>
    <w:p>
      <w:pPr>
        <w:numPr>
          <w:ilvl w:val="0"/>
          <w:numId w:val="12"/>
        </w:numPr>
        <w:ind w:firstLine="0" w:firstLineChars="0"/>
      </w:pPr>
      <w:r>
        <w:rPr>
          <w:rFonts w:hint="eastAsia"/>
        </w:rPr>
        <w:t>网络故障</w:t>
      </w:r>
    </w:p>
    <w:p>
      <w:pPr>
        <w:ind w:firstLine="0" w:firstLineChars="0"/>
      </w:pPr>
      <w:r>
        <w:drawing>
          <wp:inline distT="0" distB="0" distL="114300" distR="114300">
            <wp:extent cx="4267200" cy="15621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4"/>
                    <a:stretch>
                      <a:fillRect/>
                    </a:stretch>
                  </pic:blipFill>
                  <pic:spPr>
                    <a:xfrm>
                      <a:off x="0" y="0"/>
                      <a:ext cx="4267200" cy="1562100"/>
                    </a:xfrm>
                    <a:prstGeom prst="rect">
                      <a:avLst/>
                    </a:prstGeom>
                    <a:noFill/>
                    <a:ln>
                      <a:noFill/>
                    </a:ln>
                  </pic:spPr>
                </pic:pic>
              </a:graphicData>
            </a:graphic>
          </wp:inline>
        </w:drawing>
      </w:r>
    </w:p>
    <w:p>
      <w:pPr>
        <w:ind w:firstLine="0" w:firstLineChars="0"/>
      </w:pPr>
      <w:r>
        <w:rPr>
          <w:rFonts w:hint="eastAsia"/>
        </w:rPr>
        <w:t>解决办法：检查互联网络是否可用，如果不可用则恢复网络。如果网络可用，则联系客服，反应连接异常的问题，等待售后解决。</w:t>
      </w:r>
    </w:p>
    <w:p>
      <w:pPr>
        <w:numPr>
          <w:ilvl w:val="0"/>
          <w:numId w:val="12"/>
        </w:numPr>
        <w:ind w:firstLine="0" w:firstLineChars="0"/>
      </w:pPr>
      <w:r>
        <w:rPr>
          <w:rFonts w:hint="eastAsia"/>
        </w:rPr>
        <w:t>内存超界问题</w:t>
      </w:r>
    </w:p>
    <w:p>
      <w:pPr>
        <w:ind w:firstLine="0" w:firstLineChars="0"/>
      </w:pPr>
      <w:r>
        <w:drawing>
          <wp:inline distT="0" distB="0" distL="114300" distR="114300">
            <wp:extent cx="3543300" cy="133350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5"/>
                    <a:stretch>
                      <a:fillRect/>
                    </a:stretch>
                  </pic:blipFill>
                  <pic:spPr>
                    <a:xfrm>
                      <a:off x="0" y="0"/>
                      <a:ext cx="3543300" cy="1333500"/>
                    </a:xfrm>
                    <a:prstGeom prst="rect">
                      <a:avLst/>
                    </a:prstGeom>
                    <a:noFill/>
                    <a:ln>
                      <a:noFill/>
                    </a:ln>
                  </pic:spPr>
                </pic:pic>
              </a:graphicData>
            </a:graphic>
          </wp:inline>
        </w:drawing>
      </w:r>
    </w:p>
    <w:p>
      <w:pPr>
        <w:ind w:firstLine="0" w:firstLineChars="0"/>
      </w:pPr>
      <w:r>
        <w:rPr>
          <w:rFonts w:hint="eastAsia"/>
        </w:rPr>
        <w:t>解决办法：关闭软件重新启动即可。</w:t>
      </w:r>
    </w:p>
    <w:p>
      <w:pPr>
        <w:ind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9813346"/>
    </w:sdtPr>
    <w:sdtContent>
      <w:p>
        <w:pPr>
          <w:pStyle w:val="8"/>
          <w:ind w:firstLine="36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21</w:t>
        </w:r>
        <w:r>
          <w:rPr>
            <w:sz w:val="21"/>
            <w:szCs w:val="21"/>
          </w:rPr>
          <w:fldChar w:fldCharType="end"/>
        </w:r>
      </w:p>
    </w:sdtContent>
  </w:sdt>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ind w:firstLine="0" w:firstLineChars="0"/>
      <w:jc w:val="left"/>
      <w:rPr>
        <w:rFonts w:ascii="微软雅黑" w:hAnsi="微软雅黑" w:eastAsia="微软雅黑"/>
      </w:rPr>
    </w:pPr>
    <w:r>
      <w:rPr>
        <w:rFonts w:hint="eastAsia" w:ascii="微软雅黑" w:hAnsi="微软雅黑" w:eastAsia="微软雅黑"/>
      </w:rPr>
      <w:t xml:space="preserve">ECGAnalyst软件使用说明书 </w:t>
    </w:r>
    <w:r>
      <w:rPr>
        <w:rFonts w:ascii="微软雅黑" w:hAnsi="微软雅黑" w:eastAsia="微软雅黑"/>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454B1C"/>
    <w:multiLevelType w:val="singleLevel"/>
    <w:tmpl w:val="F0454B1C"/>
    <w:lvl w:ilvl="0" w:tentative="0">
      <w:start w:val="1"/>
      <w:numFmt w:val="decimal"/>
      <w:suff w:val="nothing"/>
      <w:lvlText w:val="（%1）"/>
      <w:lvlJc w:val="left"/>
    </w:lvl>
  </w:abstractNum>
  <w:abstractNum w:abstractNumId="1">
    <w:nsid w:val="010F49B5"/>
    <w:multiLevelType w:val="multilevel"/>
    <w:tmpl w:val="010F49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412FB5"/>
    <w:multiLevelType w:val="multilevel"/>
    <w:tmpl w:val="18412F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58B726D"/>
    <w:multiLevelType w:val="multilevel"/>
    <w:tmpl w:val="258B72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AAB97E1"/>
    <w:multiLevelType w:val="singleLevel"/>
    <w:tmpl w:val="2AAB97E1"/>
    <w:lvl w:ilvl="0" w:tentative="0">
      <w:start w:val="1"/>
      <w:numFmt w:val="bullet"/>
      <w:lvlText w:val=""/>
      <w:lvlJc w:val="left"/>
      <w:pPr>
        <w:ind w:left="420" w:hanging="420"/>
      </w:pPr>
      <w:rPr>
        <w:rFonts w:hint="default" w:ascii="Wingdings" w:hAnsi="Wingdings"/>
      </w:rPr>
    </w:lvl>
  </w:abstractNum>
  <w:abstractNum w:abstractNumId="5">
    <w:nsid w:val="304D2997"/>
    <w:multiLevelType w:val="multilevel"/>
    <w:tmpl w:val="304D29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B4930DA"/>
    <w:multiLevelType w:val="multilevel"/>
    <w:tmpl w:val="3B4930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03F33DA"/>
    <w:multiLevelType w:val="singleLevel"/>
    <w:tmpl w:val="503F33DA"/>
    <w:lvl w:ilvl="0" w:tentative="0">
      <w:start w:val="1"/>
      <w:numFmt w:val="chineseCounting"/>
      <w:suff w:val="nothing"/>
      <w:lvlText w:val="%1、"/>
      <w:lvlJc w:val="left"/>
      <w:rPr>
        <w:rFonts w:hint="eastAsia"/>
      </w:rPr>
    </w:lvl>
  </w:abstractNum>
  <w:abstractNum w:abstractNumId="8">
    <w:nsid w:val="58C5512D"/>
    <w:multiLevelType w:val="multilevel"/>
    <w:tmpl w:val="58C5512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cs="Wingdings"/>
      </w:rPr>
    </w:lvl>
    <w:lvl w:ilvl="2" w:tentative="0">
      <w:start w:val="1"/>
      <w:numFmt w:val="bullet"/>
      <w:lvlText w:val=""/>
      <w:lvlJc w:val="left"/>
      <w:pPr>
        <w:ind w:left="2100" w:hanging="420"/>
      </w:pPr>
      <w:rPr>
        <w:rFonts w:hint="default" w:ascii="Wingdings" w:hAnsi="Wingdings" w:cs="Wingdings"/>
      </w:rPr>
    </w:lvl>
    <w:lvl w:ilvl="3" w:tentative="0">
      <w:start w:val="1"/>
      <w:numFmt w:val="bullet"/>
      <w:lvlText w:val=""/>
      <w:lvlJc w:val="left"/>
      <w:pPr>
        <w:ind w:left="2520" w:hanging="420"/>
      </w:pPr>
      <w:rPr>
        <w:rFonts w:hint="default" w:ascii="Wingdings" w:hAnsi="Wingdings" w:cs="Wingdings"/>
      </w:rPr>
    </w:lvl>
    <w:lvl w:ilvl="4" w:tentative="0">
      <w:start w:val="1"/>
      <w:numFmt w:val="bullet"/>
      <w:lvlText w:val=""/>
      <w:lvlJc w:val="left"/>
      <w:pPr>
        <w:ind w:left="2940" w:hanging="420"/>
      </w:pPr>
      <w:rPr>
        <w:rFonts w:hint="default" w:ascii="Wingdings" w:hAnsi="Wingdings" w:cs="Wingdings"/>
      </w:rPr>
    </w:lvl>
    <w:lvl w:ilvl="5" w:tentative="0">
      <w:start w:val="1"/>
      <w:numFmt w:val="bullet"/>
      <w:lvlText w:val=""/>
      <w:lvlJc w:val="left"/>
      <w:pPr>
        <w:ind w:left="3360" w:hanging="420"/>
      </w:pPr>
      <w:rPr>
        <w:rFonts w:hint="default" w:ascii="Wingdings" w:hAnsi="Wingdings" w:cs="Wingdings"/>
      </w:rPr>
    </w:lvl>
    <w:lvl w:ilvl="6" w:tentative="0">
      <w:start w:val="1"/>
      <w:numFmt w:val="bullet"/>
      <w:lvlText w:val=""/>
      <w:lvlJc w:val="left"/>
      <w:pPr>
        <w:ind w:left="3780" w:hanging="420"/>
      </w:pPr>
      <w:rPr>
        <w:rFonts w:hint="default" w:ascii="Wingdings" w:hAnsi="Wingdings" w:cs="Wingdings"/>
      </w:rPr>
    </w:lvl>
    <w:lvl w:ilvl="7" w:tentative="0">
      <w:start w:val="1"/>
      <w:numFmt w:val="bullet"/>
      <w:lvlText w:val=""/>
      <w:lvlJc w:val="left"/>
      <w:pPr>
        <w:ind w:left="4200" w:hanging="420"/>
      </w:pPr>
      <w:rPr>
        <w:rFonts w:hint="default" w:ascii="Wingdings" w:hAnsi="Wingdings" w:cs="Wingdings"/>
      </w:rPr>
    </w:lvl>
    <w:lvl w:ilvl="8" w:tentative="0">
      <w:start w:val="1"/>
      <w:numFmt w:val="bullet"/>
      <w:lvlText w:val=""/>
      <w:lvlJc w:val="left"/>
      <w:pPr>
        <w:ind w:left="4620" w:hanging="420"/>
      </w:pPr>
      <w:rPr>
        <w:rFonts w:hint="default" w:ascii="Wingdings" w:hAnsi="Wingdings" w:cs="Wingdings"/>
      </w:rPr>
    </w:lvl>
  </w:abstractNum>
  <w:abstractNum w:abstractNumId="9">
    <w:nsid w:val="5C061CC5"/>
    <w:multiLevelType w:val="multilevel"/>
    <w:tmpl w:val="5C061C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4FF44EB"/>
    <w:multiLevelType w:val="multilevel"/>
    <w:tmpl w:val="64FF4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7F3D28D3"/>
    <w:multiLevelType w:val="multilevel"/>
    <w:tmpl w:val="7F3D28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8"/>
  </w:num>
  <w:num w:numId="3">
    <w:abstractNumId w:val="0"/>
  </w:num>
  <w:num w:numId="4">
    <w:abstractNumId w:val="3"/>
  </w:num>
  <w:num w:numId="5">
    <w:abstractNumId w:val="10"/>
  </w:num>
  <w:num w:numId="6">
    <w:abstractNumId w:val="6"/>
  </w:num>
  <w:num w:numId="7">
    <w:abstractNumId w:val="1"/>
  </w:num>
  <w:num w:numId="8">
    <w:abstractNumId w:val="2"/>
  </w:num>
  <w:num w:numId="9">
    <w:abstractNumId w:val="11"/>
  </w:num>
  <w:num w:numId="10">
    <w:abstractNumId w:val="5"/>
  </w:num>
  <w:num w:numId="11">
    <w:abstractNumId w:val="9"/>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20191115">
    <w15:presenceInfo w15:providerId="None" w15:userId="20191115"/>
  </w15:person>
  <w15:person w15:author="小多">
    <w15:presenceInfo w15:providerId="WPS Office" w15:userId="1086306632"/>
  </w15:person>
  <w15:person w15:author="张霄恒（弓雨心）">
    <w15:presenceInfo w15:providerId="WPS Office" w15:userId="2833823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revisionView w:markup="0"/>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B33"/>
    <w:rsid w:val="00003570"/>
    <w:rsid w:val="00003F73"/>
    <w:rsid w:val="00006315"/>
    <w:rsid w:val="00010905"/>
    <w:rsid w:val="00021830"/>
    <w:rsid w:val="00021C01"/>
    <w:rsid w:val="00022819"/>
    <w:rsid w:val="00037C6E"/>
    <w:rsid w:val="000503AB"/>
    <w:rsid w:val="00056119"/>
    <w:rsid w:val="00056ED4"/>
    <w:rsid w:val="000658CB"/>
    <w:rsid w:val="00072F0C"/>
    <w:rsid w:val="00081780"/>
    <w:rsid w:val="00082C35"/>
    <w:rsid w:val="00086E10"/>
    <w:rsid w:val="000907B5"/>
    <w:rsid w:val="00093316"/>
    <w:rsid w:val="000A33EC"/>
    <w:rsid w:val="000B27CB"/>
    <w:rsid w:val="000B465D"/>
    <w:rsid w:val="000B523A"/>
    <w:rsid w:val="000C29B9"/>
    <w:rsid w:val="000D0E0C"/>
    <w:rsid w:val="000D1FF1"/>
    <w:rsid w:val="000D2387"/>
    <w:rsid w:val="000D2C5F"/>
    <w:rsid w:val="000D5A86"/>
    <w:rsid w:val="000E31B3"/>
    <w:rsid w:val="000E39E0"/>
    <w:rsid w:val="000E47F7"/>
    <w:rsid w:val="000F5549"/>
    <w:rsid w:val="000F5A43"/>
    <w:rsid w:val="00105DE7"/>
    <w:rsid w:val="00107F4A"/>
    <w:rsid w:val="00115B65"/>
    <w:rsid w:val="001167A1"/>
    <w:rsid w:val="0013083C"/>
    <w:rsid w:val="00135283"/>
    <w:rsid w:val="001368C9"/>
    <w:rsid w:val="00140CA0"/>
    <w:rsid w:val="00141375"/>
    <w:rsid w:val="00142459"/>
    <w:rsid w:val="001425AF"/>
    <w:rsid w:val="00144357"/>
    <w:rsid w:val="00145A1E"/>
    <w:rsid w:val="00147211"/>
    <w:rsid w:val="00151D66"/>
    <w:rsid w:val="00153977"/>
    <w:rsid w:val="001625B9"/>
    <w:rsid w:val="00163475"/>
    <w:rsid w:val="00171996"/>
    <w:rsid w:val="00171F0B"/>
    <w:rsid w:val="00172A27"/>
    <w:rsid w:val="0017760D"/>
    <w:rsid w:val="001833AD"/>
    <w:rsid w:val="00185C89"/>
    <w:rsid w:val="00186973"/>
    <w:rsid w:val="00195C7A"/>
    <w:rsid w:val="001966B9"/>
    <w:rsid w:val="0019731C"/>
    <w:rsid w:val="001A0B18"/>
    <w:rsid w:val="001A1D0A"/>
    <w:rsid w:val="001A293E"/>
    <w:rsid w:val="001A52C9"/>
    <w:rsid w:val="001A6B62"/>
    <w:rsid w:val="001B133B"/>
    <w:rsid w:val="001B356B"/>
    <w:rsid w:val="001C0BA1"/>
    <w:rsid w:val="001D2447"/>
    <w:rsid w:val="001D564A"/>
    <w:rsid w:val="001E2F63"/>
    <w:rsid w:val="001E347C"/>
    <w:rsid w:val="001F049D"/>
    <w:rsid w:val="001F17DC"/>
    <w:rsid w:val="001F5161"/>
    <w:rsid w:val="0021348F"/>
    <w:rsid w:val="0021676A"/>
    <w:rsid w:val="002219FB"/>
    <w:rsid w:val="002242C9"/>
    <w:rsid w:val="002363E0"/>
    <w:rsid w:val="0024480E"/>
    <w:rsid w:val="00253655"/>
    <w:rsid w:val="00255651"/>
    <w:rsid w:val="00256DD5"/>
    <w:rsid w:val="00256FEC"/>
    <w:rsid w:val="0026208D"/>
    <w:rsid w:val="00270B20"/>
    <w:rsid w:val="00280562"/>
    <w:rsid w:val="002814A0"/>
    <w:rsid w:val="00293D5B"/>
    <w:rsid w:val="00295B83"/>
    <w:rsid w:val="002967CC"/>
    <w:rsid w:val="002A42AB"/>
    <w:rsid w:val="002A4AAD"/>
    <w:rsid w:val="002B7883"/>
    <w:rsid w:val="002C041C"/>
    <w:rsid w:val="002C0BF8"/>
    <w:rsid w:val="002C2E59"/>
    <w:rsid w:val="002C481A"/>
    <w:rsid w:val="002D0CE0"/>
    <w:rsid w:val="002D3903"/>
    <w:rsid w:val="002E0E0A"/>
    <w:rsid w:val="002E43AC"/>
    <w:rsid w:val="002F473C"/>
    <w:rsid w:val="002F5C6F"/>
    <w:rsid w:val="002F632B"/>
    <w:rsid w:val="00300BE1"/>
    <w:rsid w:val="00307997"/>
    <w:rsid w:val="00310AA8"/>
    <w:rsid w:val="00321566"/>
    <w:rsid w:val="00323214"/>
    <w:rsid w:val="00327515"/>
    <w:rsid w:val="00327E67"/>
    <w:rsid w:val="003321D9"/>
    <w:rsid w:val="00340CDA"/>
    <w:rsid w:val="00343FE8"/>
    <w:rsid w:val="00350084"/>
    <w:rsid w:val="00350221"/>
    <w:rsid w:val="00351736"/>
    <w:rsid w:val="00352DB9"/>
    <w:rsid w:val="003634AF"/>
    <w:rsid w:val="00364958"/>
    <w:rsid w:val="003657DC"/>
    <w:rsid w:val="00367348"/>
    <w:rsid w:val="003675B1"/>
    <w:rsid w:val="00367CB7"/>
    <w:rsid w:val="00370BA3"/>
    <w:rsid w:val="00374B59"/>
    <w:rsid w:val="00377346"/>
    <w:rsid w:val="003A2224"/>
    <w:rsid w:val="003A5B5A"/>
    <w:rsid w:val="003B33A7"/>
    <w:rsid w:val="003B59C6"/>
    <w:rsid w:val="003B5C1A"/>
    <w:rsid w:val="003B624D"/>
    <w:rsid w:val="003C07A6"/>
    <w:rsid w:val="003C5309"/>
    <w:rsid w:val="003D2D25"/>
    <w:rsid w:val="003D5617"/>
    <w:rsid w:val="003E11E2"/>
    <w:rsid w:val="003E2A54"/>
    <w:rsid w:val="003E3A2F"/>
    <w:rsid w:val="003F274D"/>
    <w:rsid w:val="003F39B1"/>
    <w:rsid w:val="0040339B"/>
    <w:rsid w:val="0040606E"/>
    <w:rsid w:val="00406EEF"/>
    <w:rsid w:val="00413041"/>
    <w:rsid w:val="004172D8"/>
    <w:rsid w:val="004172EA"/>
    <w:rsid w:val="0042408C"/>
    <w:rsid w:val="00424C96"/>
    <w:rsid w:val="00426F19"/>
    <w:rsid w:val="00430520"/>
    <w:rsid w:val="00431952"/>
    <w:rsid w:val="00436673"/>
    <w:rsid w:val="00442004"/>
    <w:rsid w:val="004454F5"/>
    <w:rsid w:val="004458D3"/>
    <w:rsid w:val="00451F4D"/>
    <w:rsid w:val="004534AF"/>
    <w:rsid w:val="00457FF4"/>
    <w:rsid w:val="00472A61"/>
    <w:rsid w:val="004761E8"/>
    <w:rsid w:val="00483252"/>
    <w:rsid w:val="00490503"/>
    <w:rsid w:val="004971A3"/>
    <w:rsid w:val="004A4B96"/>
    <w:rsid w:val="004A51C3"/>
    <w:rsid w:val="004B2D6C"/>
    <w:rsid w:val="004B5E0E"/>
    <w:rsid w:val="004D068A"/>
    <w:rsid w:val="004D60ED"/>
    <w:rsid w:val="004D70BE"/>
    <w:rsid w:val="004E2520"/>
    <w:rsid w:val="004E5A64"/>
    <w:rsid w:val="004E6652"/>
    <w:rsid w:val="004F1817"/>
    <w:rsid w:val="004F3238"/>
    <w:rsid w:val="004F5AF8"/>
    <w:rsid w:val="005008D2"/>
    <w:rsid w:val="00501FBC"/>
    <w:rsid w:val="00505C1A"/>
    <w:rsid w:val="00517737"/>
    <w:rsid w:val="005345A2"/>
    <w:rsid w:val="00547149"/>
    <w:rsid w:val="005519F0"/>
    <w:rsid w:val="00552B40"/>
    <w:rsid w:val="005539CD"/>
    <w:rsid w:val="0055640A"/>
    <w:rsid w:val="00561BDA"/>
    <w:rsid w:val="005820E9"/>
    <w:rsid w:val="0058613E"/>
    <w:rsid w:val="0059580E"/>
    <w:rsid w:val="005A0087"/>
    <w:rsid w:val="005A2679"/>
    <w:rsid w:val="005A3F69"/>
    <w:rsid w:val="005C2EA0"/>
    <w:rsid w:val="005C6C05"/>
    <w:rsid w:val="005D151F"/>
    <w:rsid w:val="005F3973"/>
    <w:rsid w:val="005F4CED"/>
    <w:rsid w:val="005F7E66"/>
    <w:rsid w:val="00622253"/>
    <w:rsid w:val="0064045C"/>
    <w:rsid w:val="006405A4"/>
    <w:rsid w:val="00640817"/>
    <w:rsid w:val="00640FC8"/>
    <w:rsid w:val="00661248"/>
    <w:rsid w:val="00664EFF"/>
    <w:rsid w:val="00665362"/>
    <w:rsid w:val="006713A7"/>
    <w:rsid w:val="00672447"/>
    <w:rsid w:val="0068021C"/>
    <w:rsid w:val="00680BBC"/>
    <w:rsid w:val="006814AE"/>
    <w:rsid w:val="00683098"/>
    <w:rsid w:val="006832D8"/>
    <w:rsid w:val="00690153"/>
    <w:rsid w:val="0069207D"/>
    <w:rsid w:val="006951FC"/>
    <w:rsid w:val="006A2D23"/>
    <w:rsid w:val="006B15F8"/>
    <w:rsid w:val="006B3B34"/>
    <w:rsid w:val="006C092B"/>
    <w:rsid w:val="006C41EC"/>
    <w:rsid w:val="006C492B"/>
    <w:rsid w:val="006D21F5"/>
    <w:rsid w:val="006D27D6"/>
    <w:rsid w:val="006D27F4"/>
    <w:rsid w:val="006D39FC"/>
    <w:rsid w:val="006E2329"/>
    <w:rsid w:val="006E73A1"/>
    <w:rsid w:val="006F1B22"/>
    <w:rsid w:val="006F2707"/>
    <w:rsid w:val="006F35EF"/>
    <w:rsid w:val="006F41E8"/>
    <w:rsid w:val="006F5636"/>
    <w:rsid w:val="00700740"/>
    <w:rsid w:val="00702D0A"/>
    <w:rsid w:val="007065D7"/>
    <w:rsid w:val="007071A4"/>
    <w:rsid w:val="00722D33"/>
    <w:rsid w:val="00723BEC"/>
    <w:rsid w:val="0072629A"/>
    <w:rsid w:val="00733477"/>
    <w:rsid w:val="00734979"/>
    <w:rsid w:val="00740C2D"/>
    <w:rsid w:val="00742A20"/>
    <w:rsid w:val="0077625E"/>
    <w:rsid w:val="007816AE"/>
    <w:rsid w:val="007879A2"/>
    <w:rsid w:val="00787E28"/>
    <w:rsid w:val="00791B44"/>
    <w:rsid w:val="00792A68"/>
    <w:rsid w:val="00797973"/>
    <w:rsid w:val="007A2F86"/>
    <w:rsid w:val="007A5F6C"/>
    <w:rsid w:val="007B79B7"/>
    <w:rsid w:val="007C1CE9"/>
    <w:rsid w:val="007C32A4"/>
    <w:rsid w:val="007E0492"/>
    <w:rsid w:val="007E322E"/>
    <w:rsid w:val="007E527D"/>
    <w:rsid w:val="007E5C31"/>
    <w:rsid w:val="007E6FB6"/>
    <w:rsid w:val="007F431C"/>
    <w:rsid w:val="007F462B"/>
    <w:rsid w:val="00803AD8"/>
    <w:rsid w:val="00817535"/>
    <w:rsid w:val="0082223A"/>
    <w:rsid w:val="00831E26"/>
    <w:rsid w:val="00836551"/>
    <w:rsid w:val="00852A42"/>
    <w:rsid w:val="00853A72"/>
    <w:rsid w:val="00855E30"/>
    <w:rsid w:val="00856526"/>
    <w:rsid w:val="00862120"/>
    <w:rsid w:val="00865816"/>
    <w:rsid w:val="0087694F"/>
    <w:rsid w:val="00884A05"/>
    <w:rsid w:val="008904BE"/>
    <w:rsid w:val="008927C1"/>
    <w:rsid w:val="00896348"/>
    <w:rsid w:val="008A3828"/>
    <w:rsid w:val="008B3B4C"/>
    <w:rsid w:val="008C390F"/>
    <w:rsid w:val="008C47A1"/>
    <w:rsid w:val="008C4EA9"/>
    <w:rsid w:val="008C59A7"/>
    <w:rsid w:val="008C59AB"/>
    <w:rsid w:val="008D1A5E"/>
    <w:rsid w:val="008D3A05"/>
    <w:rsid w:val="008D5B1E"/>
    <w:rsid w:val="008D653D"/>
    <w:rsid w:val="008E0FEE"/>
    <w:rsid w:val="008E5D5D"/>
    <w:rsid w:val="008E6DE6"/>
    <w:rsid w:val="008F4127"/>
    <w:rsid w:val="008F4C25"/>
    <w:rsid w:val="00900897"/>
    <w:rsid w:val="00901E27"/>
    <w:rsid w:val="00904E55"/>
    <w:rsid w:val="00905493"/>
    <w:rsid w:val="009141FC"/>
    <w:rsid w:val="00916392"/>
    <w:rsid w:val="00922D19"/>
    <w:rsid w:val="00927869"/>
    <w:rsid w:val="00930595"/>
    <w:rsid w:val="009310AD"/>
    <w:rsid w:val="009321D3"/>
    <w:rsid w:val="00941D91"/>
    <w:rsid w:val="009425B5"/>
    <w:rsid w:val="0094362E"/>
    <w:rsid w:val="009528C9"/>
    <w:rsid w:val="00953825"/>
    <w:rsid w:val="009542A6"/>
    <w:rsid w:val="00957432"/>
    <w:rsid w:val="00964EFC"/>
    <w:rsid w:val="00965183"/>
    <w:rsid w:val="0096673B"/>
    <w:rsid w:val="00972A7D"/>
    <w:rsid w:val="00973FCC"/>
    <w:rsid w:val="00975C2F"/>
    <w:rsid w:val="0097716D"/>
    <w:rsid w:val="00980B7F"/>
    <w:rsid w:val="0098425E"/>
    <w:rsid w:val="0099179C"/>
    <w:rsid w:val="00991991"/>
    <w:rsid w:val="00993BE0"/>
    <w:rsid w:val="00993EBB"/>
    <w:rsid w:val="00997165"/>
    <w:rsid w:val="009A09CE"/>
    <w:rsid w:val="009A295B"/>
    <w:rsid w:val="009C483F"/>
    <w:rsid w:val="009D53C6"/>
    <w:rsid w:val="009E13F8"/>
    <w:rsid w:val="009E185D"/>
    <w:rsid w:val="009E5E26"/>
    <w:rsid w:val="009E65E5"/>
    <w:rsid w:val="009E6A58"/>
    <w:rsid w:val="009F0D04"/>
    <w:rsid w:val="009F6B30"/>
    <w:rsid w:val="00A05014"/>
    <w:rsid w:val="00A15A46"/>
    <w:rsid w:val="00A16996"/>
    <w:rsid w:val="00A221FF"/>
    <w:rsid w:val="00A2278C"/>
    <w:rsid w:val="00A24557"/>
    <w:rsid w:val="00A2607C"/>
    <w:rsid w:val="00A37A0A"/>
    <w:rsid w:val="00A47738"/>
    <w:rsid w:val="00A507A9"/>
    <w:rsid w:val="00A53731"/>
    <w:rsid w:val="00A57FE8"/>
    <w:rsid w:val="00A60AEA"/>
    <w:rsid w:val="00A61927"/>
    <w:rsid w:val="00A77DCA"/>
    <w:rsid w:val="00A801EB"/>
    <w:rsid w:val="00A84ADB"/>
    <w:rsid w:val="00A8500B"/>
    <w:rsid w:val="00A86658"/>
    <w:rsid w:val="00A91502"/>
    <w:rsid w:val="00A93AF8"/>
    <w:rsid w:val="00A96257"/>
    <w:rsid w:val="00A97699"/>
    <w:rsid w:val="00AA05F3"/>
    <w:rsid w:val="00AB4489"/>
    <w:rsid w:val="00AC2797"/>
    <w:rsid w:val="00AC50EA"/>
    <w:rsid w:val="00AC670D"/>
    <w:rsid w:val="00AD690F"/>
    <w:rsid w:val="00AE25FD"/>
    <w:rsid w:val="00AE74E4"/>
    <w:rsid w:val="00B1603B"/>
    <w:rsid w:val="00B16F31"/>
    <w:rsid w:val="00B22BA7"/>
    <w:rsid w:val="00B2485B"/>
    <w:rsid w:val="00B24F31"/>
    <w:rsid w:val="00B25229"/>
    <w:rsid w:val="00B272EA"/>
    <w:rsid w:val="00B300D2"/>
    <w:rsid w:val="00B31DC2"/>
    <w:rsid w:val="00B354E8"/>
    <w:rsid w:val="00B41711"/>
    <w:rsid w:val="00B42FB4"/>
    <w:rsid w:val="00B47D5F"/>
    <w:rsid w:val="00B50DB9"/>
    <w:rsid w:val="00B52D74"/>
    <w:rsid w:val="00B56108"/>
    <w:rsid w:val="00B56EF8"/>
    <w:rsid w:val="00B639E2"/>
    <w:rsid w:val="00B64ED5"/>
    <w:rsid w:val="00B73FA7"/>
    <w:rsid w:val="00B754BE"/>
    <w:rsid w:val="00B80238"/>
    <w:rsid w:val="00B86E86"/>
    <w:rsid w:val="00B87685"/>
    <w:rsid w:val="00B9255C"/>
    <w:rsid w:val="00BA05E0"/>
    <w:rsid w:val="00BA0A70"/>
    <w:rsid w:val="00BA100B"/>
    <w:rsid w:val="00BA4437"/>
    <w:rsid w:val="00BB56A0"/>
    <w:rsid w:val="00BC7FA4"/>
    <w:rsid w:val="00BE1006"/>
    <w:rsid w:val="00BF3ADA"/>
    <w:rsid w:val="00BF4175"/>
    <w:rsid w:val="00C11EAD"/>
    <w:rsid w:val="00C11FBC"/>
    <w:rsid w:val="00C3224F"/>
    <w:rsid w:val="00C33EDE"/>
    <w:rsid w:val="00C415E7"/>
    <w:rsid w:val="00C53C2F"/>
    <w:rsid w:val="00C55360"/>
    <w:rsid w:val="00C55A46"/>
    <w:rsid w:val="00C60002"/>
    <w:rsid w:val="00C6349D"/>
    <w:rsid w:val="00C7782C"/>
    <w:rsid w:val="00C80B28"/>
    <w:rsid w:val="00C8154D"/>
    <w:rsid w:val="00C91A16"/>
    <w:rsid w:val="00CA3433"/>
    <w:rsid w:val="00CA3744"/>
    <w:rsid w:val="00CA381D"/>
    <w:rsid w:val="00CB05DF"/>
    <w:rsid w:val="00CB12E5"/>
    <w:rsid w:val="00CB3651"/>
    <w:rsid w:val="00CB3DC0"/>
    <w:rsid w:val="00CE138A"/>
    <w:rsid w:val="00CF5DDD"/>
    <w:rsid w:val="00D011DD"/>
    <w:rsid w:val="00D14153"/>
    <w:rsid w:val="00D16ACB"/>
    <w:rsid w:val="00D20293"/>
    <w:rsid w:val="00D26583"/>
    <w:rsid w:val="00D30559"/>
    <w:rsid w:val="00D31383"/>
    <w:rsid w:val="00D40536"/>
    <w:rsid w:val="00D458B0"/>
    <w:rsid w:val="00D47750"/>
    <w:rsid w:val="00D524D4"/>
    <w:rsid w:val="00D52A61"/>
    <w:rsid w:val="00D576EA"/>
    <w:rsid w:val="00D57F46"/>
    <w:rsid w:val="00D60B67"/>
    <w:rsid w:val="00D61B42"/>
    <w:rsid w:val="00D644A0"/>
    <w:rsid w:val="00D66EDE"/>
    <w:rsid w:val="00D67614"/>
    <w:rsid w:val="00D767DD"/>
    <w:rsid w:val="00D76877"/>
    <w:rsid w:val="00D8115C"/>
    <w:rsid w:val="00D8173D"/>
    <w:rsid w:val="00D81E32"/>
    <w:rsid w:val="00D95E9F"/>
    <w:rsid w:val="00DB7B03"/>
    <w:rsid w:val="00DC06E1"/>
    <w:rsid w:val="00DD4384"/>
    <w:rsid w:val="00DD4D9F"/>
    <w:rsid w:val="00DD7BB2"/>
    <w:rsid w:val="00DD7CF4"/>
    <w:rsid w:val="00DE1DEF"/>
    <w:rsid w:val="00DE4236"/>
    <w:rsid w:val="00DF15E4"/>
    <w:rsid w:val="00DF2066"/>
    <w:rsid w:val="00DF30C5"/>
    <w:rsid w:val="00DF417A"/>
    <w:rsid w:val="00E01284"/>
    <w:rsid w:val="00E013F8"/>
    <w:rsid w:val="00E25D0D"/>
    <w:rsid w:val="00E30378"/>
    <w:rsid w:val="00E338D8"/>
    <w:rsid w:val="00E37CB9"/>
    <w:rsid w:val="00E4357F"/>
    <w:rsid w:val="00E44586"/>
    <w:rsid w:val="00E56463"/>
    <w:rsid w:val="00E652CC"/>
    <w:rsid w:val="00E72A05"/>
    <w:rsid w:val="00E75B38"/>
    <w:rsid w:val="00E775D6"/>
    <w:rsid w:val="00E77BDA"/>
    <w:rsid w:val="00E80D68"/>
    <w:rsid w:val="00E82DB6"/>
    <w:rsid w:val="00E83E54"/>
    <w:rsid w:val="00EA0E4F"/>
    <w:rsid w:val="00EA0EA0"/>
    <w:rsid w:val="00EA7825"/>
    <w:rsid w:val="00EA7997"/>
    <w:rsid w:val="00EB3D63"/>
    <w:rsid w:val="00EB4080"/>
    <w:rsid w:val="00EC2BCE"/>
    <w:rsid w:val="00EC2CD9"/>
    <w:rsid w:val="00EC6FCC"/>
    <w:rsid w:val="00ED4AFD"/>
    <w:rsid w:val="00ED6D19"/>
    <w:rsid w:val="00EE42AE"/>
    <w:rsid w:val="00EF7B93"/>
    <w:rsid w:val="00F03C4E"/>
    <w:rsid w:val="00F0519B"/>
    <w:rsid w:val="00F067F5"/>
    <w:rsid w:val="00F122B8"/>
    <w:rsid w:val="00F14470"/>
    <w:rsid w:val="00F1479D"/>
    <w:rsid w:val="00F17AEA"/>
    <w:rsid w:val="00F17CA5"/>
    <w:rsid w:val="00F357A1"/>
    <w:rsid w:val="00F47E20"/>
    <w:rsid w:val="00F6372A"/>
    <w:rsid w:val="00F63ABE"/>
    <w:rsid w:val="00F676F9"/>
    <w:rsid w:val="00F71692"/>
    <w:rsid w:val="00F72589"/>
    <w:rsid w:val="00F73B63"/>
    <w:rsid w:val="00F82052"/>
    <w:rsid w:val="00F86D4A"/>
    <w:rsid w:val="00F86EBA"/>
    <w:rsid w:val="00FB08CE"/>
    <w:rsid w:val="00FC06BF"/>
    <w:rsid w:val="00FC3988"/>
    <w:rsid w:val="00FE4A6C"/>
    <w:rsid w:val="00FE58C5"/>
    <w:rsid w:val="00FF2FC0"/>
    <w:rsid w:val="00FF40EB"/>
    <w:rsid w:val="01046367"/>
    <w:rsid w:val="01175701"/>
    <w:rsid w:val="013E3F7C"/>
    <w:rsid w:val="01553586"/>
    <w:rsid w:val="01F253D3"/>
    <w:rsid w:val="01F74DF0"/>
    <w:rsid w:val="02503745"/>
    <w:rsid w:val="02945CD2"/>
    <w:rsid w:val="02EC3F72"/>
    <w:rsid w:val="03053980"/>
    <w:rsid w:val="03241809"/>
    <w:rsid w:val="03C77B9D"/>
    <w:rsid w:val="03C87404"/>
    <w:rsid w:val="03E35AF8"/>
    <w:rsid w:val="04AF0C07"/>
    <w:rsid w:val="04D81CB7"/>
    <w:rsid w:val="05382CE5"/>
    <w:rsid w:val="05C65189"/>
    <w:rsid w:val="05D85B37"/>
    <w:rsid w:val="05FF5C8F"/>
    <w:rsid w:val="069324E0"/>
    <w:rsid w:val="072C422F"/>
    <w:rsid w:val="07900EFE"/>
    <w:rsid w:val="08CB15AA"/>
    <w:rsid w:val="08E564D7"/>
    <w:rsid w:val="09005CB7"/>
    <w:rsid w:val="096B74B5"/>
    <w:rsid w:val="09B5469B"/>
    <w:rsid w:val="0A3E73E3"/>
    <w:rsid w:val="0A7E39A5"/>
    <w:rsid w:val="0A895B22"/>
    <w:rsid w:val="0AAB7CE9"/>
    <w:rsid w:val="0AC85672"/>
    <w:rsid w:val="0AF46FD5"/>
    <w:rsid w:val="0B0F58EC"/>
    <w:rsid w:val="0B19396A"/>
    <w:rsid w:val="0B6B63EE"/>
    <w:rsid w:val="0B8209B9"/>
    <w:rsid w:val="0BAB1133"/>
    <w:rsid w:val="0BC246F6"/>
    <w:rsid w:val="0BFB1ED6"/>
    <w:rsid w:val="0CA72D2A"/>
    <w:rsid w:val="0D0B6840"/>
    <w:rsid w:val="0D476E14"/>
    <w:rsid w:val="0D9B0044"/>
    <w:rsid w:val="0DA923D1"/>
    <w:rsid w:val="0E074681"/>
    <w:rsid w:val="0E177726"/>
    <w:rsid w:val="0E4954DD"/>
    <w:rsid w:val="0E550454"/>
    <w:rsid w:val="0E9041DF"/>
    <w:rsid w:val="0EEB2A8D"/>
    <w:rsid w:val="0F0779C2"/>
    <w:rsid w:val="0F130CAD"/>
    <w:rsid w:val="0F2F0FFC"/>
    <w:rsid w:val="0F5C70C2"/>
    <w:rsid w:val="0F7F48FB"/>
    <w:rsid w:val="0FD21345"/>
    <w:rsid w:val="0FE670AC"/>
    <w:rsid w:val="10A9216D"/>
    <w:rsid w:val="10AB121D"/>
    <w:rsid w:val="11484182"/>
    <w:rsid w:val="1157607A"/>
    <w:rsid w:val="116E1F75"/>
    <w:rsid w:val="11AD0316"/>
    <w:rsid w:val="11CF48AC"/>
    <w:rsid w:val="12003847"/>
    <w:rsid w:val="1203682C"/>
    <w:rsid w:val="12241413"/>
    <w:rsid w:val="12443102"/>
    <w:rsid w:val="12742EEF"/>
    <w:rsid w:val="12F91CF2"/>
    <w:rsid w:val="13063997"/>
    <w:rsid w:val="131D3D70"/>
    <w:rsid w:val="13400CB5"/>
    <w:rsid w:val="135906BA"/>
    <w:rsid w:val="13C021F3"/>
    <w:rsid w:val="13D24076"/>
    <w:rsid w:val="13E577FC"/>
    <w:rsid w:val="140C0ADE"/>
    <w:rsid w:val="146F5207"/>
    <w:rsid w:val="14C6631E"/>
    <w:rsid w:val="151569F3"/>
    <w:rsid w:val="15434410"/>
    <w:rsid w:val="15C37FFB"/>
    <w:rsid w:val="15CB40C8"/>
    <w:rsid w:val="15E54293"/>
    <w:rsid w:val="15F22F82"/>
    <w:rsid w:val="165B2655"/>
    <w:rsid w:val="16801596"/>
    <w:rsid w:val="16995787"/>
    <w:rsid w:val="16A872EE"/>
    <w:rsid w:val="16FC5480"/>
    <w:rsid w:val="1701647A"/>
    <w:rsid w:val="17B53193"/>
    <w:rsid w:val="18087C00"/>
    <w:rsid w:val="18436E4C"/>
    <w:rsid w:val="185D1335"/>
    <w:rsid w:val="18A14AFA"/>
    <w:rsid w:val="18AD6B5B"/>
    <w:rsid w:val="18F96238"/>
    <w:rsid w:val="196F573D"/>
    <w:rsid w:val="19957DC9"/>
    <w:rsid w:val="1A2538E4"/>
    <w:rsid w:val="1A6253DC"/>
    <w:rsid w:val="1A89669C"/>
    <w:rsid w:val="1AE103D7"/>
    <w:rsid w:val="1B227CD3"/>
    <w:rsid w:val="1B710136"/>
    <w:rsid w:val="1BA34694"/>
    <w:rsid w:val="1BA5766D"/>
    <w:rsid w:val="1C4F7045"/>
    <w:rsid w:val="1CA85DA9"/>
    <w:rsid w:val="1CFD5933"/>
    <w:rsid w:val="1D0739CB"/>
    <w:rsid w:val="1D1B2CE5"/>
    <w:rsid w:val="1D2A0E8E"/>
    <w:rsid w:val="1D420A16"/>
    <w:rsid w:val="1D7100A9"/>
    <w:rsid w:val="1DB36C57"/>
    <w:rsid w:val="1E3624C0"/>
    <w:rsid w:val="1EBC6FF7"/>
    <w:rsid w:val="1EBD1991"/>
    <w:rsid w:val="1F3565B4"/>
    <w:rsid w:val="1F4049EF"/>
    <w:rsid w:val="1FD96CF8"/>
    <w:rsid w:val="1FE73AD8"/>
    <w:rsid w:val="1FEC206A"/>
    <w:rsid w:val="1FFA5E27"/>
    <w:rsid w:val="20226335"/>
    <w:rsid w:val="203753AC"/>
    <w:rsid w:val="20614EF6"/>
    <w:rsid w:val="20642A22"/>
    <w:rsid w:val="2070124D"/>
    <w:rsid w:val="209D4461"/>
    <w:rsid w:val="21047DF8"/>
    <w:rsid w:val="21B25382"/>
    <w:rsid w:val="21B27B67"/>
    <w:rsid w:val="22055E18"/>
    <w:rsid w:val="2212064B"/>
    <w:rsid w:val="222E5215"/>
    <w:rsid w:val="223C0E64"/>
    <w:rsid w:val="22D34C3A"/>
    <w:rsid w:val="235D6250"/>
    <w:rsid w:val="23957A44"/>
    <w:rsid w:val="23D108C3"/>
    <w:rsid w:val="24467B37"/>
    <w:rsid w:val="245D403A"/>
    <w:rsid w:val="24772F0A"/>
    <w:rsid w:val="24A30039"/>
    <w:rsid w:val="24D8635E"/>
    <w:rsid w:val="256C4164"/>
    <w:rsid w:val="257F7C02"/>
    <w:rsid w:val="25DE7060"/>
    <w:rsid w:val="25E51FAA"/>
    <w:rsid w:val="25F33744"/>
    <w:rsid w:val="260E25D8"/>
    <w:rsid w:val="262A7DE4"/>
    <w:rsid w:val="26D16318"/>
    <w:rsid w:val="26E8462D"/>
    <w:rsid w:val="27831857"/>
    <w:rsid w:val="27B1565E"/>
    <w:rsid w:val="27FC4798"/>
    <w:rsid w:val="28183007"/>
    <w:rsid w:val="28DE466F"/>
    <w:rsid w:val="293F52F8"/>
    <w:rsid w:val="29561669"/>
    <w:rsid w:val="2A2761BD"/>
    <w:rsid w:val="2A8A05A8"/>
    <w:rsid w:val="2B0F33BC"/>
    <w:rsid w:val="2B3E6C9D"/>
    <w:rsid w:val="2B690A13"/>
    <w:rsid w:val="2BC02E5C"/>
    <w:rsid w:val="2CA60468"/>
    <w:rsid w:val="2CDD12BA"/>
    <w:rsid w:val="2CEB3D0F"/>
    <w:rsid w:val="2E2C4E7E"/>
    <w:rsid w:val="2F1B47C4"/>
    <w:rsid w:val="2F6B7CD6"/>
    <w:rsid w:val="2F97360E"/>
    <w:rsid w:val="2FD87C2E"/>
    <w:rsid w:val="301C5CD1"/>
    <w:rsid w:val="30532696"/>
    <w:rsid w:val="30A870A8"/>
    <w:rsid w:val="3195512B"/>
    <w:rsid w:val="3210276F"/>
    <w:rsid w:val="323F4C5D"/>
    <w:rsid w:val="3246693F"/>
    <w:rsid w:val="327B64F8"/>
    <w:rsid w:val="330E7062"/>
    <w:rsid w:val="33270618"/>
    <w:rsid w:val="334467A9"/>
    <w:rsid w:val="338664BB"/>
    <w:rsid w:val="33C90B2E"/>
    <w:rsid w:val="33EA1C82"/>
    <w:rsid w:val="343E3B4A"/>
    <w:rsid w:val="346B5B8F"/>
    <w:rsid w:val="349D224A"/>
    <w:rsid w:val="34D12644"/>
    <w:rsid w:val="351E0311"/>
    <w:rsid w:val="356531C1"/>
    <w:rsid w:val="35856952"/>
    <w:rsid w:val="36140298"/>
    <w:rsid w:val="36400001"/>
    <w:rsid w:val="36EC28B5"/>
    <w:rsid w:val="36FC1951"/>
    <w:rsid w:val="37111B2D"/>
    <w:rsid w:val="37146AAA"/>
    <w:rsid w:val="37232D9A"/>
    <w:rsid w:val="37864C75"/>
    <w:rsid w:val="38150508"/>
    <w:rsid w:val="38AB3885"/>
    <w:rsid w:val="39AA52CD"/>
    <w:rsid w:val="3A371A8D"/>
    <w:rsid w:val="3A602931"/>
    <w:rsid w:val="3A7E62BD"/>
    <w:rsid w:val="3AB047A6"/>
    <w:rsid w:val="3ABF0688"/>
    <w:rsid w:val="3AF24B3C"/>
    <w:rsid w:val="3B0A2FF2"/>
    <w:rsid w:val="3B317F50"/>
    <w:rsid w:val="3B474C52"/>
    <w:rsid w:val="3B4D2D54"/>
    <w:rsid w:val="3BE83F86"/>
    <w:rsid w:val="3BF42B0A"/>
    <w:rsid w:val="3BFA7F1B"/>
    <w:rsid w:val="3C051C1F"/>
    <w:rsid w:val="3C1F6B7E"/>
    <w:rsid w:val="3C415898"/>
    <w:rsid w:val="3C8C669F"/>
    <w:rsid w:val="3D17747F"/>
    <w:rsid w:val="3D216999"/>
    <w:rsid w:val="3D2D7324"/>
    <w:rsid w:val="3D75149E"/>
    <w:rsid w:val="3D8D2F01"/>
    <w:rsid w:val="3D9823D4"/>
    <w:rsid w:val="3DE957BA"/>
    <w:rsid w:val="3E541F86"/>
    <w:rsid w:val="3EA630C3"/>
    <w:rsid w:val="3EFE28F1"/>
    <w:rsid w:val="3F052656"/>
    <w:rsid w:val="3F1B1620"/>
    <w:rsid w:val="3F491411"/>
    <w:rsid w:val="3F6D5940"/>
    <w:rsid w:val="3F8B19B1"/>
    <w:rsid w:val="3F952A2B"/>
    <w:rsid w:val="3FCE0EBE"/>
    <w:rsid w:val="3FE371C2"/>
    <w:rsid w:val="4015244A"/>
    <w:rsid w:val="40253EB6"/>
    <w:rsid w:val="404669B3"/>
    <w:rsid w:val="407D7887"/>
    <w:rsid w:val="41394E88"/>
    <w:rsid w:val="416D042C"/>
    <w:rsid w:val="41C76C0E"/>
    <w:rsid w:val="41FE21A1"/>
    <w:rsid w:val="429E0DF0"/>
    <w:rsid w:val="42B36498"/>
    <w:rsid w:val="433928D1"/>
    <w:rsid w:val="43B91013"/>
    <w:rsid w:val="43CC3812"/>
    <w:rsid w:val="43FB56C1"/>
    <w:rsid w:val="44381B88"/>
    <w:rsid w:val="444910FA"/>
    <w:rsid w:val="44536C49"/>
    <w:rsid w:val="44543007"/>
    <w:rsid w:val="450008E4"/>
    <w:rsid w:val="453D6BF5"/>
    <w:rsid w:val="45803B87"/>
    <w:rsid w:val="45914DA2"/>
    <w:rsid w:val="45950790"/>
    <w:rsid w:val="4642274F"/>
    <w:rsid w:val="4688054B"/>
    <w:rsid w:val="46DA4150"/>
    <w:rsid w:val="46FD1D20"/>
    <w:rsid w:val="472D0D56"/>
    <w:rsid w:val="47D4223A"/>
    <w:rsid w:val="4810182C"/>
    <w:rsid w:val="48121F50"/>
    <w:rsid w:val="489A04A7"/>
    <w:rsid w:val="48D67395"/>
    <w:rsid w:val="491F54BE"/>
    <w:rsid w:val="494A706B"/>
    <w:rsid w:val="495E13A0"/>
    <w:rsid w:val="499E0186"/>
    <w:rsid w:val="49C135EA"/>
    <w:rsid w:val="4A080DB4"/>
    <w:rsid w:val="4A3B5108"/>
    <w:rsid w:val="4B2C75A4"/>
    <w:rsid w:val="4B471AA3"/>
    <w:rsid w:val="4B706CAF"/>
    <w:rsid w:val="4B75045F"/>
    <w:rsid w:val="4BB86F15"/>
    <w:rsid w:val="4BBC5914"/>
    <w:rsid w:val="4BE0514B"/>
    <w:rsid w:val="4CAA5DAA"/>
    <w:rsid w:val="4CCC3A0C"/>
    <w:rsid w:val="4D1F68FF"/>
    <w:rsid w:val="4D703DDD"/>
    <w:rsid w:val="4D7C3838"/>
    <w:rsid w:val="4D7E46D1"/>
    <w:rsid w:val="4DBD6374"/>
    <w:rsid w:val="4DD8390F"/>
    <w:rsid w:val="4DFD35B0"/>
    <w:rsid w:val="4E25291E"/>
    <w:rsid w:val="4E6A676B"/>
    <w:rsid w:val="4E9A03F7"/>
    <w:rsid w:val="4EC24E0E"/>
    <w:rsid w:val="4ED20E9E"/>
    <w:rsid w:val="4F5134AF"/>
    <w:rsid w:val="4F7F2559"/>
    <w:rsid w:val="4FBC3657"/>
    <w:rsid w:val="50071601"/>
    <w:rsid w:val="502A5D7F"/>
    <w:rsid w:val="502F1E0B"/>
    <w:rsid w:val="50D37D79"/>
    <w:rsid w:val="50EA13D3"/>
    <w:rsid w:val="5140429C"/>
    <w:rsid w:val="514260EC"/>
    <w:rsid w:val="517E7459"/>
    <w:rsid w:val="51B21ABC"/>
    <w:rsid w:val="523C3F26"/>
    <w:rsid w:val="52416DCA"/>
    <w:rsid w:val="524F70BE"/>
    <w:rsid w:val="534018C0"/>
    <w:rsid w:val="538B072B"/>
    <w:rsid w:val="53D1328D"/>
    <w:rsid w:val="53D521F5"/>
    <w:rsid w:val="53F2278C"/>
    <w:rsid w:val="54164CAA"/>
    <w:rsid w:val="54513844"/>
    <w:rsid w:val="54872656"/>
    <w:rsid w:val="549D073D"/>
    <w:rsid w:val="54A442DB"/>
    <w:rsid w:val="54A73B89"/>
    <w:rsid w:val="55256555"/>
    <w:rsid w:val="5597101F"/>
    <w:rsid w:val="55F2785E"/>
    <w:rsid w:val="56453DD3"/>
    <w:rsid w:val="56B93AF8"/>
    <w:rsid w:val="56D84C24"/>
    <w:rsid w:val="575D35FD"/>
    <w:rsid w:val="57A90E07"/>
    <w:rsid w:val="57D00E49"/>
    <w:rsid w:val="58016E31"/>
    <w:rsid w:val="58291000"/>
    <w:rsid w:val="59615ECE"/>
    <w:rsid w:val="597D2DD4"/>
    <w:rsid w:val="59D515B9"/>
    <w:rsid w:val="59D51778"/>
    <w:rsid w:val="5A3258F9"/>
    <w:rsid w:val="5A4E2DC8"/>
    <w:rsid w:val="5A8B1B36"/>
    <w:rsid w:val="5A8B537C"/>
    <w:rsid w:val="5AE97B5E"/>
    <w:rsid w:val="5AEC16B3"/>
    <w:rsid w:val="5BA42C08"/>
    <w:rsid w:val="5BBA0921"/>
    <w:rsid w:val="5BFE2B3F"/>
    <w:rsid w:val="5C4021A6"/>
    <w:rsid w:val="5C7337BC"/>
    <w:rsid w:val="5D046DAD"/>
    <w:rsid w:val="5D1D0BB7"/>
    <w:rsid w:val="5D2567E0"/>
    <w:rsid w:val="5D6B03A4"/>
    <w:rsid w:val="5E012463"/>
    <w:rsid w:val="5EA721CE"/>
    <w:rsid w:val="5EBF1DB0"/>
    <w:rsid w:val="5F936990"/>
    <w:rsid w:val="5FB66253"/>
    <w:rsid w:val="5FC34DAA"/>
    <w:rsid w:val="5FCB1718"/>
    <w:rsid w:val="5FDE4C1E"/>
    <w:rsid w:val="5FF31D3F"/>
    <w:rsid w:val="61081EEF"/>
    <w:rsid w:val="61173E50"/>
    <w:rsid w:val="612A76FD"/>
    <w:rsid w:val="613B5CFC"/>
    <w:rsid w:val="615005D5"/>
    <w:rsid w:val="61A675B0"/>
    <w:rsid w:val="61CA2392"/>
    <w:rsid w:val="61EB7FE8"/>
    <w:rsid w:val="620029BC"/>
    <w:rsid w:val="622707CE"/>
    <w:rsid w:val="62792CE8"/>
    <w:rsid w:val="62AA0A9E"/>
    <w:rsid w:val="62DB20B8"/>
    <w:rsid w:val="631563EB"/>
    <w:rsid w:val="639644B3"/>
    <w:rsid w:val="64712FD1"/>
    <w:rsid w:val="64A52F3F"/>
    <w:rsid w:val="651C43B0"/>
    <w:rsid w:val="65A51234"/>
    <w:rsid w:val="668905D6"/>
    <w:rsid w:val="66B0060D"/>
    <w:rsid w:val="66B570CE"/>
    <w:rsid w:val="67575C2E"/>
    <w:rsid w:val="67640643"/>
    <w:rsid w:val="67D93B81"/>
    <w:rsid w:val="680743D3"/>
    <w:rsid w:val="68A24B55"/>
    <w:rsid w:val="68FC167E"/>
    <w:rsid w:val="690F53A7"/>
    <w:rsid w:val="694D63B3"/>
    <w:rsid w:val="697246B9"/>
    <w:rsid w:val="6A371FBC"/>
    <w:rsid w:val="6A4D1AE4"/>
    <w:rsid w:val="6A5E44C1"/>
    <w:rsid w:val="6A6276F1"/>
    <w:rsid w:val="6AA02A86"/>
    <w:rsid w:val="6AF91863"/>
    <w:rsid w:val="6B753348"/>
    <w:rsid w:val="6B812925"/>
    <w:rsid w:val="6B815CD6"/>
    <w:rsid w:val="6B871B0D"/>
    <w:rsid w:val="6BCC7B44"/>
    <w:rsid w:val="6C1C7CF3"/>
    <w:rsid w:val="6C8869DC"/>
    <w:rsid w:val="6CD134E6"/>
    <w:rsid w:val="6D066602"/>
    <w:rsid w:val="6D3652BE"/>
    <w:rsid w:val="6D690FE3"/>
    <w:rsid w:val="6DE37C62"/>
    <w:rsid w:val="6DE620A3"/>
    <w:rsid w:val="6E4468E5"/>
    <w:rsid w:val="6E902108"/>
    <w:rsid w:val="6F4707B8"/>
    <w:rsid w:val="6F7119BA"/>
    <w:rsid w:val="6F714182"/>
    <w:rsid w:val="6F7A7A24"/>
    <w:rsid w:val="6F803E36"/>
    <w:rsid w:val="6F9A1E84"/>
    <w:rsid w:val="6FB27CCB"/>
    <w:rsid w:val="6FFC2306"/>
    <w:rsid w:val="701A3959"/>
    <w:rsid w:val="702F793D"/>
    <w:rsid w:val="707F6EE5"/>
    <w:rsid w:val="709625BF"/>
    <w:rsid w:val="70B408F2"/>
    <w:rsid w:val="717849C7"/>
    <w:rsid w:val="717E7ED8"/>
    <w:rsid w:val="71C17B32"/>
    <w:rsid w:val="721B4428"/>
    <w:rsid w:val="723F23DA"/>
    <w:rsid w:val="72610423"/>
    <w:rsid w:val="72672601"/>
    <w:rsid w:val="73030B7F"/>
    <w:rsid w:val="732B79F8"/>
    <w:rsid w:val="7410314D"/>
    <w:rsid w:val="743F6E36"/>
    <w:rsid w:val="74556604"/>
    <w:rsid w:val="74701D83"/>
    <w:rsid w:val="74D93DE6"/>
    <w:rsid w:val="75513E44"/>
    <w:rsid w:val="75892747"/>
    <w:rsid w:val="75B86840"/>
    <w:rsid w:val="76161631"/>
    <w:rsid w:val="763F43FA"/>
    <w:rsid w:val="765148BA"/>
    <w:rsid w:val="77352FD2"/>
    <w:rsid w:val="775A452E"/>
    <w:rsid w:val="775C56C0"/>
    <w:rsid w:val="776452D2"/>
    <w:rsid w:val="77956A98"/>
    <w:rsid w:val="78D00AF7"/>
    <w:rsid w:val="78E6480B"/>
    <w:rsid w:val="79252848"/>
    <w:rsid w:val="79257161"/>
    <w:rsid w:val="79A65E76"/>
    <w:rsid w:val="79AA7159"/>
    <w:rsid w:val="7A193262"/>
    <w:rsid w:val="7A6F7D1F"/>
    <w:rsid w:val="7A850974"/>
    <w:rsid w:val="7ADA63FC"/>
    <w:rsid w:val="7B0277E0"/>
    <w:rsid w:val="7BE41DEB"/>
    <w:rsid w:val="7BF61346"/>
    <w:rsid w:val="7C081D99"/>
    <w:rsid w:val="7CA343B8"/>
    <w:rsid w:val="7CDB43A7"/>
    <w:rsid w:val="7CF31758"/>
    <w:rsid w:val="7D035ABF"/>
    <w:rsid w:val="7D0F474B"/>
    <w:rsid w:val="7D156BB3"/>
    <w:rsid w:val="7D25706F"/>
    <w:rsid w:val="7D35360D"/>
    <w:rsid w:val="7D513B49"/>
    <w:rsid w:val="7DA07283"/>
    <w:rsid w:val="7DB755C7"/>
    <w:rsid w:val="7DEB7A24"/>
    <w:rsid w:val="7DFF5628"/>
    <w:rsid w:val="7E353DEF"/>
    <w:rsid w:val="7E8B7B5E"/>
    <w:rsid w:val="7EB97CA0"/>
    <w:rsid w:val="7EC97DD9"/>
    <w:rsid w:val="7ED07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5"/>
    <w:qFormat/>
    <w:uiPriority w:val="9"/>
    <w:pPr>
      <w:keepNext/>
      <w:keepLines/>
      <w:spacing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line="415" w:lineRule="auto"/>
      <w:outlineLvl w:val="2"/>
    </w:pPr>
    <w:rPr>
      <w:b/>
      <w:bCs/>
      <w:sz w:val="32"/>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5"/>
    <w:semiHidden/>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ind w:firstLine="480"/>
    </w:pPr>
  </w:style>
  <w:style w:type="paragraph" w:styleId="11">
    <w:name w:val="toc 2"/>
    <w:basedOn w:val="1"/>
    <w:next w:val="1"/>
    <w:unhideWhenUsed/>
    <w:qFormat/>
    <w:uiPriority w:val="39"/>
    <w:pPr>
      <w:tabs>
        <w:tab w:val="right" w:leader="dot" w:pos="8296"/>
      </w:tabs>
      <w:ind w:left="480" w:leftChars="200" w:firstLine="480"/>
    </w:pPr>
  </w:style>
  <w:style w:type="paragraph" w:styleId="12">
    <w:name w:val="annotation subject"/>
    <w:basedOn w:val="5"/>
    <w:next w:val="5"/>
    <w:link w:val="36"/>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954F72" w:themeColor="followedHyperlink"/>
      <w:u w:val="single"/>
      <w14:textFill>
        <w14:solidFill>
          <w14:schemeClr w14:val="folHlink"/>
        </w14:solidFill>
      </w14:textFill>
    </w:rPr>
  </w:style>
  <w:style w:type="character" w:styleId="18">
    <w:name w:val="Emphasis"/>
    <w:basedOn w:val="15"/>
    <w:qFormat/>
    <w:uiPriority w:val="20"/>
    <w:rPr>
      <w:i/>
      <w:iCs/>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styleId="20">
    <w:name w:val="annotation reference"/>
    <w:basedOn w:val="15"/>
    <w:semiHidden/>
    <w:unhideWhenUsed/>
    <w:qFormat/>
    <w:uiPriority w:val="99"/>
    <w:rPr>
      <w:sz w:val="21"/>
      <w:szCs w:val="21"/>
    </w:rPr>
  </w:style>
  <w:style w:type="character" w:customStyle="1" w:styleId="21">
    <w:name w:val="页眉 字符"/>
    <w:basedOn w:val="15"/>
    <w:link w:val="9"/>
    <w:qFormat/>
    <w:uiPriority w:val="99"/>
    <w:rPr>
      <w:sz w:val="18"/>
      <w:szCs w:val="18"/>
    </w:rPr>
  </w:style>
  <w:style w:type="character" w:customStyle="1" w:styleId="22">
    <w:name w:val="页脚 字符"/>
    <w:basedOn w:val="15"/>
    <w:link w:val="8"/>
    <w:qFormat/>
    <w:uiPriority w:val="99"/>
    <w:rPr>
      <w:sz w:val="18"/>
      <w:szCs w:val="18"/>
    </w:rPr>
  </w:style>
  <w:style w:type="paragraph" w:styleId="23">
    <w:name w:val="List Paragraph"/>
    <w:basedOn w:val="1"/>
    <w:qFormat/>
    <w:uiPriority w:val="34"/>
    <w:pPr>
      <w:ind w:firstLine="420"/>
    </w:pPr>
  </w:style>
  <w:style w:type="character" w:customStyle="1" w:styleId="24">
    <w:name w:val="批注框文本 字符"/>
    <w:basedOn w:val="15"/>
    <w:link w:val="7"/>
    <w:semiHidden/>
    <w:qFormat/>
    <w:uiPriority w:val="99"/>
    <w:rPr>
      <w:sz w:val="18"/>
      <w:szCs w:val="18"/>
    </w:rPr>
  </w:style>
  <w:style w:type="character" w:customStyle="1" w:styleId="25">
    <w:name w:val="标题 1 字符"/>
    <w:basedOn w:val="15"/>
    <w:link w:val="2"/>
    <w:qFormat/>
    <w:uiPriority w:val="9"/>
    <w:rPr>
      <w:rFonts w:eastAsia="宋体"/>
      <w:b/>
      <w:bCs/>
      <w:kern w:val="44"/>
      <w:sz w:val="44"/>
      <w:szCs w:val="44"/>
    </w:rPr>
  </w:style>
  <w:style w:type="character" w:customStyle="1" w:styleId="26">
    <w:name w:val="标题 2 字符"/>
    <w:basedOn w:val="15"/>
    <w:link w:val="3"/>
    <w:qFormat/>
    <w:uiPriority w:val="9"/>
    <w:rPr>
      <w:rFonts w:asciiTheme="majorHAnsi" w:hAnsiTheme="majorHAnsi" w:eastAsiaTheme="majorEastAsia" w:cstheme="majorBidi"/>
      <w:b/>
      <w:bCs/>
      <w:sz w:val="32"/>
      <w:szCs w:val="32"/>
    </w:rPr>
  </w:style>
  <w:style w:type="character" w:customStyle="1" w:styleId="27">
    <w:name w:val="标题 3 字符"/>
    <w:basedOn w:val="15"/>
    <w:link w:val="4"/>
    <w:qFormat/>
    <w:uiPriority w:val="9"/>
    <w:rPr>
      <w:rFonts w:eastAsia="宋体"/>
      <w:b/>
      <w:bCs/>
      <w:sz w:val="32"/>
      <w:szCs w:val="32"/>
    </w:rPr>
  </w:style>
  <w:style w:type="paragraph" w:customStyle="1" w:styleId="28">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9">
    <w:name w:val="明显强调1"/>
    <w:basedOn w:val="15"/>
    <w:qFormat/>
    <w:uiPriority w:val="21"/>
    <w:rPr>
      <w:i/>
      <w:iCs/>
      <w:color w:val="4472C4" w:themeColor="accent1"/>
      <w14:textFill>
        <w14:solidFill>
          <w14:schemeClr w14:val="accent1"/>
        </w14:solidFill>
      </w14:textFill>
    </w:rPr>
  </w:style>
  <w:style w:type="character" w:customStyle="1" w:styleId="30">
    <w:name w:val="不明显强调1"/>
    <w:basedOn w:val="15"/>
    <w:qFormat/>
    <w:uiPriority w:val="19"/>
    <w:rPr>
      <w:i/>
      <w:iCs/>
      <w:color w:val="404040" w:themeColor="text1" w:themeTint="BF"/>
      <w14:textFill>
        <w14:solidFill>
          <w14:schemeClr w14:val="tx1">
            <w14:lumMod w14:val="75000"/>
            <w14:lumOff w14:val="25000"/>
          </w14:schemeClr>
        </w14:solidFill>
      </w14:textFill>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引用 字符"/>
    <w:basedOn w:val="15"/>
    <w:link w:val="31"/>
    <w:qFormat/>
    <w:uiPriority w:val="29"/>
    <w:rPr>
      <w:rFonts w:eastAsia="宋体"/>
      <w:i/>
      <w:iCs/>
      <w:color w:val="404040" w:themeColor="text1" w:themeTint="BF"/>
      <w:sz w:val="24"/>
      <w14:textFill>
        <w14:solidFill>
          <w14:schemeClr w14:val="tx1">
            <w14:lumMod w14:val="75000"/>
            <w14:lumOff w14:val="25000"/>
          </w14:schemeClr>
        </w14:solidFill>
      </w14:textFill>
    </w:rPr>
  </w:style>
  <w:style w:type="paragraph" w:styleId="33">
    <w:name w:val="Intense Quote"/>
    <w:basedOn w:val="1"/>
    <w:next w:val="1"/>
    <w:link w:val="34"/>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4">
    <w:name w:val="明显引用 字符"/>
    <w:basedOn w:val="15"/>
    <w:link w:val="33"/>
    <w:qFormat/>
    <w:uiPriority w:val="30"/>
    <w:rPr>
      <w:rFonts w:eastAsia="宋体"/>
      <w:i/>
      <w:iCs/>
      <w:color w:val="4472C4" w:themeColor="accent1"/>
      <w:sz w:val="24"/>
      <w14:textFill>
        <w14:solidFill>
          <w14:schemeClr w14:val="accent1"/>
        </w14:solidFill>
      </w14:textFill>
    </w:rPr>
  </w:style>
  <w:style w:type="character" w:customStyle="1" w:styleId="35">
    <w:name w:val="批注文字 字符"/>
    <w:basedOn w:val="15"/>
    <w:link w:val="5"/>
    <w:semiHidden/>
    <w:qFormat/>
    <w:uiPriority w:val="99"/>
    <w:rPr>
      <w:rFonts w:eastAsia="宋体"/>
      <w:sz w:val="24"/>
    </w:rPr>
  </w:style>
  <w:style w:type="character" w:customStyle="1" w:styleId="36">
    <w:name w:val="批注主题 字符"/>
    <w:basedOn w:val="35"/>
    <w:link w:val="12"/>
    <w:semiHidden/>
    <w:qFormat/>
    <w:uiPriority w:val="99"/>
    <w:rPr>
      <w:rFonts w:eastAsia="宋体"/>
      <w:b/>
      <w:bCs/>
      <w:sz w:val="24"/>
    </w:rPr>
  </w:style>
  <w:style w:type="paragraph" w:customStyle="1" w:styleId="37">
    <w:name w:val="修订1"/>
    <w:hidden/>
    <w:semiHidden/>
    <w:qFormat/>
    <w:uiPriority w:val="99"/>
    <w:rPr>
      <w:rFonts w:eastAsia="宋体" w:asciiTheme="minorHAnsi" w:hAnsiTheme="minorHAnsi"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0" Type="http://schemas.microsoft.com/office/2011/relationships/people" Target="people.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AFBBEF-B271-45D0-BCD4-32E98F29E651}">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3128</Words>
  <Characters>17835</Characters>
  <Lines>148</Lines>
  <Paragraphs>41</Paragraphs>
  <TotalTime>0</TotalTime>
  <ScaleCrop>false</ScaleCrop>
  <LinksUpToDate>false</LinksUpToDate>
  <CharactersWithSpaces>20922</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2020-05-20T06:12:00Z</dcterms:created>
  <dc:creator>新 苑</dc:creator>
  <cp:lastModifiedBy>小多</cp:lastModifiedBy>
  <dcterms:modified xsi:type="dcterms:W3CDTF">2020-09-23T08:43:46Z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